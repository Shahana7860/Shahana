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footer1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29.png" ContentType="image/png"/>
  <Override PartName="/word/media/image10.png" ContentType="image/png"/>
  <Override PartName="/word/media/image5.png" ContentType="image/png"/>
  <Override PartName="/word/media/image28.png" ContentType="image/png"/>
  <Override PartName="/word/media/image4.png" ContentType="image/png"/>
  <Override PartName="/word/media/image27.png" ContentType="image/png"/>
  <Override PartName="/word/media/image3.png" ContentType="image/png"/>
  <Override PartName="/word/media/image26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2"/>
        <w:keepNext w:val="false"/>
        <w:keepLines w:val="false"/>
        <w:spacing w:lineRule="auto" w:line="240" w:before="360" w:after="80"/>
        <w:rPr>
          <w:b/>
          <w:b/>
          <w:sz w:val="34"/>
          <w:szCs w:val="34"/>
          <w:highlight w:val="white"/>
        </w:rPr>
      </w:pPr>
      <w:ins w:id="0" w:author="Praveen Sankhala" w:date="2023-08-16T13:47:09Z">
        <w:bookmarkStart w:id="0" w:name="_g29ueir55kxq"/>
        <w:bookmarkEnd w:id="0"/>
        <w:r>
          <w:rPr/>
          <w:t xml:space="preserve">Get started with Keycloak on Podman </w:t>
        </w:r>
      </w:ins>
      <w:r>
        <w:rPr>
          <w:b/>
          <w:sz w:val="34"/>
          <w:szCs w:val="34"/>
          <w:highlight w:val="white"/>
        </w:rPr>
        <w:t xml:space="preserve">1. Task requirement: </w:t>
      </w:r>
    </w:p>
    <w:p>
      <w:pPr>
        <w:pStyle w:val="Heading2"/>
        <w:keepNext w:val="false"/>
        <w:keepLines w:val="false"/>
        <w:numPr>
          <w:ilvl w:val="0"/>
          <w:numId w:val="9"/>
        </w:numPr>
        <w:spacing w:lineRule="auto" w:line="240" w:before="360" w:afterAutospacing="0" w:after="0"/>
        <w:ind w:left="720" w:hanging="360"/>
        <w:rPr>
          <w:sz w:val="28"/>
          <w:szCs w:val="28"/>
          <w:highlight w:val="white"/>
        </w:rPr>
      </w:pPr>
      <w:bookmarkStart w:id="1" w:name="_xd8wivm8yf1t"/>
      <w:bookmarkEnd w:id="1"/>
      <w:r>
        <w:rPr>
          <w:sz w:val="28"/>
          <w:szCs w:val="28"/>
          <w:highlight w:val="white"/>
        </w:rPr>
        <w:t>Integration of Google Auth with KeyCloak as an Identity Provider</w:t>
      </w:r>
    </w:p>
    <w:p>
      <w:pPr>
        <w:pStyle w:val="Normal1"/>
        <w:numPr>
          <w:ilvl w:val="0"/>
          <w:numId w:val="9"/>
        </w:numPr>
        <w:ind w:left="720" w:hanging="360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Creating a login page in Vuejs which will authenticate with google using Keycloak and Keycloak FreeOTP service.</w:t>
      </w:r>
    </w:p>
    <w:p>
      <w:pPr>
        <w:pStyle w:val="Normal1"/>
        <w:ind w:left="0" w:hanging="0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</w:r>
    </w:p>
    <w:p>
      <w:pPr>
        <w:pStyle w:val="Normal1"/>
        <w:ind w:left="0" w:hanging="0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</w:r>
    </w:p>
    <w:p>
      <w:pPr>
        <w:pStyle w:val="Normal1"/>
        <w:rPr>
          <w:highlight w:val="white"/>
        </w:rPr>
      </w:pPr>
      <w:r>
        <w:rPr>
          <w:highlight w:val="white"/>
        </w:rPr>
      </w:r>
    </w:p>
    <w:p>
      <w:pPr>
        <w:pStyle w:val="Normal1"/>
        <w:rPr>
          <w:b/>
          <w:b/>
          <w:sz w:val="30"/>
          <w:szCs w:val="30"/>
          <w:highlight w:val="white"/>
        </w:rPr>
      </w:pPr>
      <w:r>
        <w:rPr>
          <w:b/>
          <w:sz w:val="30"/>
          <w:szCs w:val="30"/>
          <w:highlight w:val="white"/>
        </w:rPr>
        <w:t>2. Env detail:</w:t>
      </w:r>
    </w:p>
    <w:p>
      <w:pPr>
        <w:pStyle w:val="Normal1"/>
        <w:numPr>
          <w:ilvl w:val="0"/>
          <w:numId w:val="13"/>
        </w:numPr>
        <w:ind w:left="720" w:hanging="360"/>
        <w:rPr>
          <w:sz w:val="28"/>
          <w:szCs w:val="28"/>
          <w:highlight w:val="white"/>
          <w:ins w:id="1" w:author="Shahana Praveen" w:date="2023-08-22T05:33:04Z"/>
          <w:u w:val="none"/>
        </w:rPr>
      </w:pPr>
      <w:r>
        <w:rPr>
          <w:sz w:val="28"/>
          <w:szCs w:val="28"/>
          <w:highlight w:val="white"/>
        </w:rPr>
        <w:t>Os:- Ubuntu 20.04.6 LTS</w:t>
      </w:r>
    </w:p>
    <w:p>
      <w:pPr>
        <w:pStyle w:val="Normal1"/>
        <w:rPr>
          <w:sz w:val="28"/>
          <w:szCs w:val="28"/>
          <w:highlight w:val="white"/>
          <w:ins w:id="3" w:author="Shahana Praveen" w:date="2023-08-22T05:33:04Z"/>
        </w:rPr>
      </w:pPr>
      <w:ins w:id="2" w:author="Shahana Praveen" w:date="2023-08-22T05:33:04Z">
        <w:r>
          <w:rPr>
            <w:sz w:val="28"/>
            <w:szCs w:val="28"/>
            <w:highlight w:val="white"/>
          </w:rPr>
          <w:t>Comment:- Create VM (Install Ubuntu 20.04.6 for Env)</w:t>
        </w:r>
      </w:ins>
    </w:p>
    <w:p>
      <w:pPr>
        <w:pStyle w:val="Normal1"/>
        <w:pPrChange w:id="0" w:author="Shahana Praveen" w:date="2023-08-22T05:33:11Z">
          <w:pPr>
            <w:numPr>
              <w:ilvl w:val="0"/>
              <w:numId w:val="13"/>
            </w:numPr>
            <w:ind w:left="720" w:hanging="360"/>
          </w:pPr>
        </w:pPrChange>
        <w:rPr>
          <w:rFonts w:ascii="Arial" w:hAnsi="Arial" w:eastAsia="Arial" w:cs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</w:r>
    </w:p>
    <w:p>
      <w:pPr>
        <w:pStyle w:val="Normal1"/>
        <w:numPr>
          <w:ilvl w:val="0"/>
          <w:numId w:val="13"/>
        </w:numPr>
        <w:ind w:left="720" w:hanging="360"/>
        <w:rPr>
          <w:sz w:val="28"/>
          <w:szCs w:val="28"/>
          <w:highlight w:val="white"/>
          <w:ins w:id="5" w:author="Shahana Praveen" w:date="2023-08-18T12:36:54Z"/>
          <w:u w:val="none"/>
        </w:rPr>
      </w:pPr>
      <w:r>
        <w:rPr>
          <w:sz w:val="28"/>
          <w:szCs w:val="28"/>
          <w:highlight w:val="white"/>
        </w:rPr>
        <w:t>Podman- 3.4.2</w:t>
      </w:r>
      <w:ins w:id="4" w:author="Shahana Praveen" w:date="2023-08-18T12:36:54Z">
        <w:r>
          <w:rPr>
            <w:sz w:val="28"/>
            <w:szCs w:val="28"/>
            <w:highlight w:val="white"/>
          </w:rPr>
          <w:t xml:space="preserve"> </w:t>
        </w:r>
      </w:ins>
    </w:p>
    <w:p>
      <w:pPr>
        <w:pStyle w:val="Normal1"/>
        <w:rPr>
          <w:sz w:val="28"/>
          <w:szCs w:val="28"/>
          <w:highlight w:val="white"/>
          <w:ins w:id="7" w:author="Shahana Praveen" w:date="2023-08-18T12:36:54Z"/>
        </w:rPr>
      </w:pPr>
      <w:ins w:id="6" w:author="Shahana Praveen" w:date="2023-08-18T12:36:54Z">
        <w:r>
          <w:rPr>
            <w:sz w:val="28"/>
            <w:szCs w:val="28"/>
            <w:highlight w:val="white"/>
          </w:rPr>
        </w:r>
      </w:ins>
    </w:p>
    <w:p>
      <w:pPr>
        <w:pStyle w:val="Normal1"/>
        <w:rPr>
          <w:sz w:val="28"/>
          <w:szCs w:val="28"/>
          <w:highlight w:val="white"/>
          <w:ins w:id="9" w:author="Shahana Praveen" w:date="2023-08-18T12:36:54Z"/>
        </w:rPr>
      </w:pPr>
      <w:ins w:id="8" w:author="Shahana Praveen" w:date="2023-08-18T12:36:54Z">
        <w:r>
          <w:rPr>
            <w:sz w:val="28"/>
            <w:szCs w:val="28"/>
            <w:highlight w:val="white"/>
          </w:rPr>
          <w:t xml:space="preserve">Comment:- </w:t>
        </w:r>
      </w:ins>
    </w:p>
    <w:p>
      <w:pPr>
        <w:pStyle w:val="Normal1"/>
        <w:pPrChange w:id="0" w:author="Shahana Praveen" w:date="2023-08-22T05:36:29Z">
          <w:pPr>
            <w:numPr>
              <w:ilvl w:val="0"/>
              <w:numId w:val="13"/>
            </w:numPr>
            <w:ind w:left="720" w:hanging="360"/>
          </w:pPr>
        </w:pPrChange>
        <w:rPr>
          <w:rFonts w:ascii="Arial" w:hAnsi="Arial" w:eastAsia="Arial" w:cs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</w:pPr>
      <w:r>
        <w:rPr>
          <w:sz w:val="28"/>
          <w:szCs w:val="28"/>
          <w:highlight w:val="white"/>
        </w:rPr>
        <w:t xml:space="preserve">Reference Link:- </w:t>
      </w:r>
      <w:hyperlink r:id="rId2">
        <w:ins w:id="10" w:author="Shahana Praveen" w:date="2023-08-18T12:36:54Z">
          <w:r>
            <w:rPr>
              <w:sz w:val="28"/>
              <w:szCs w:val="28"/>
              <w:highlight w:val="white"/>
            </w:rPr>
            <w:t>https://www.cyberithub.com/how-to-install-podman-on-ubuntu-20-04-lts-step-by-step/</w:t>
          </w:r>
        </w:ins>
      </w:hyperlink>
    </w:p>
    <w:p>
      <w:pPr>
        <w:pStyle w:val="Normal1"/>
        <w:numPr>
          <w:ilvl w:val="0"/>
          <w:numId w:val="13"/>
        </w:numPr>
        <w:ind w:left="720" w:hanging="360"/>
        <w:rPr>
          <w:sz w:val="28"/>
          <w:szCs w:val="28"/>
          <w:highlight w:val="white"/>
          <w:ins w:id="11" w:author="Shahana Praveen" w:date="2023-08-22T06:32:18Z"/>
          <w:u w:val="none"/>
        </w:rPr>
      </w:pPr>
      <w:r>
        <w:rPr>
          <w:sz w:val="28"/>
          <w:szCs w:val="28"/>
          <w:highlight w:val="white"/>
        </w:rPr>
        <w:t>Nodejs-v16.20.0</w:t>
      </w:r>
    </w:p>
    <w:p>
      <w:pPr>
        <w:pStyle w:val="Normal1"/>
        <w:rPr>
          <w:sz w:val="28"/>
          <w:szCs w:val="28"/>
          <w:highlight w:val="white"/>
          <w:ins w:id="13" w:author="Shahana Praveen" w:date="2023-08-22T06:32:18Z"/>
        </w:rPr>
      </w:pPr>
      <w:ins w:id="12" w:author="Shahana Praveen" w:date="2023-08-22T06:32:18Z">
        <w:r>
          <w:rPr>
            <w:sz w:val="28"/>
            <w:szCs w:val="28"/>
            <w:highlight w:val="white"/>
          </w:rPr>
        </w:r>
      </w:ins>
    </w:p>
    <w:p>
      <w:pPr>
        <w:pStyle w:val="Normal1"/>
        <w:rPr>
          <w:sz w:val="28"/>
          <w:szCs w:val="28"/>
          <w:highlight w:val="white"/>
          <w:ins w:id="15" w:author="Shahana Praveen" w:date="2023-08-22T06:32:18Z"/>
        </w:rPr>
      </w:pPr>
      <w:ins w:id="14" w:author="Shahana Praveen" w:date="2023-08-22T06:32:18Z">
        <w:r>
          <w:rPr>
            <w:sz w:val="28"/>
            <w:szCs w:val="28"/>
            <w:highlight w:val="white"/>
          </w:rPr>
          <w:t>Comment:-</w:t>
        </w:r>
      </w:ins>
    </w:p>
    <w:p>
      <w:pPr>
        <w:pStyle w:val="Normal1"/>
        <w:rPr>
          <w:sz w:val="28"/>
          <w:szCs w:val="28"/>
          <w:highlight w:val="white"/>
          <w:ins w:id="18" w:author="Shahana Praveen" w:date="2023-08-22T06:32:18Z"/>
        </w:rPr>
      </w:pPr>
      <w:ins w:id="16" w:author="Shahana Praveen" w:date="2023-08-22T06:32:18Z">
        <w:r>
          <w:rPr>
            <w:sz w:val="28"/>
            <w:szCs w:val="28"/>
            <w:highlight w:val="white"/>
          </w:rPr>
          <w:t xml:space="preserve">Reference Link:- </w:t>
        </w:r>
      </w:ins>
      <w:hyperlink r:id="rId3">
        <w:ins w:id="17" w:author="Shahana Praveen" w:date="2023-08-22T06:32:18Z">
          <w:r>
            <w:rPr>
              <w:sz w:val="28"/>
              <w:szCs w:val="28"/>
              <w:highlight w:val="white"/>
            </w:rPr>
            <w:t>https://www.stewright.me/2022/01/tutorial-install-nodejs-16-on-ubuntu-20-04/</w:t>
          </w:r>
        </w:ins>
      </w:hyperlink>
    </w:p>
    <w:p>
      <w:pPr>
        <w:pStyle w:val="Heading1"/>
        <w:keepNext w:val="false"/>
        <w:keepLines w:val="false"/>
        <w:spacing w:lineRule="auto" w:line="240" w:before="480" w:after="120"/>
        <w:jc w:val="center"/>
        <w:rPr>
          <w:sz w:val="28"/>
          <w:szCs w:val="28"/>
          <w:highlight w:val="white"/>
          <w:ins w:id="20" w:author="Shahana Praveen" w:date="2023-08-22T06:32:18Z"/>
        </w:rPr>
      </w:pPr>
      <w:ins w:id="19" w:author="Shahana Praveen" w:date="2023-08-22T06:32:18Z">
        <w:bookmarkStart w:id="2" w:name="_qqay9kvwxuk4"/>
        <w:bookmarkEnd w:id="2"/>
        <w:r>
          <w:rPr>
            <w:sz w:val="28"/>
            <w:szCs w:val="28"/>
            <w:highlight w:val="white"/>
          </w:rPr>
          <w:t>Install NodeJS 16 on Ubuntu 20.04</w:t>
        </w:r>
      </w:ins>
    </w:p>
    <w:p>
      <w:pPr>
        <w:pStyle w:val="Heading2"/>
        <w:keepNext w:val="false"/>
        <w:keepLines w:val="false"/>
        <w:spacing w:lineRule="auto" w:line="240" w:before="360" w:after="80"/>
        <w:rPr>
          <w:sz w:val="28"/>
          <w:szCs w:val="28"/>
          <w:highlight w:val="white"/>
          <w:ins w:id="22" w:author="Shahana Praveen" w:date="2023-08-22T06:32:18Z"/>
        </w:rPr>
      </w:pPr>
      <w:ins w:id="21" w:author="Shahana Praveen" w:date="2023-08-22T06:32:18Z">
        <w:bookmarkStart w:id="3" w:name="_xgpd4isbmqvx"/>
        <w:bookmarkEnd w:id="3"/>
        <w:r>
          <w:rPr>
            <w:sz w:val="28"/>
            <w:szCs w:val="28"/>
            <w:highlight w:val="white"/>
          </w:rPr>
          <w:t>Step 1 - Add NodeSource PPA</w:t>
        </w:r>
      </w:ins>
    </w:p>
    <w:p>
      <w:pPr>
        <w:pStyle w:val="Normal1"/>
        <w:rPr>
          <w:sz w:val="28"/>
          <w:szCs w:val="28"/>
          <w:highlight w:val="white"/>
          <w:ins w:id="24" w:author="Shahana Praveen" w:date="2023-08-22T06:32:18Z"/>
        </w:rPr>
      </w:pPr>
      <w:ins w:id="23" w:author="Shahana Praveen" w:date="2023-08-22T06:32:18Z">
        <w:r>
          <w:rPr>
            <w:sz w:val="28"/>
            <w:szCs w:val="28"/>
            <w:highlight w:val="white"/>
          </w:rPr>
          <w:t>This command will add PPA sources required to be able to install NodeJS 16 on your Ubuntu 20.04 installation:</w:t>
        </w:r>
      </w:ins>
    </w:p>
    <w:p>
      <w:pPr>
        <w:pStyle w:val="Normal1"/>
        <w:rPr>
          <w:sz w:val="28"/>
          <w:szCs w:val="28"/>
          <w:highlight w:val="white"/>
          <w:ins w:id="26" w:author="Shahana Praveen" w:date="2023-08-22T06:32:18Z"/>
        </w:rPr>
      </w:pPr>
      <w:ins w:id="25" w:author="Shahana Praveen" w:date="2023-08-22T06:32:18Z">
        <w:r>
          <w:rPr>
            <w:sz w:val="28"/>
            <w:szCs w:val="28"/>
            <w:highlight w:val="white"/>
          </w:rPr>
        </w:r>
      </w:ins>
    </w:p>
    <w:p>
      <w:pPr>
        <w:pStyle w:val="Normal1"/>
        <w:rPr>
          <w:sz w:val="28"/>
          <w:szCs w:val="28"/>
          <w:highlight w:val="white"/>
          <w:ins w:id="28" w:author="Shahana Praveen" w:date="2023-08-22T06:32:18Z"/>
        </w:rPr>
      </w:pPr>
      <w:ins w:id="27" w:author="Shahana Praveen" w:date="2023-08-22T06:32:18Z">
        <w:r>
          <w:rPr>
            <w:sz w:val="28"/>
            <w:szCs w:val="28"/>
            <w:highlight w:val="white"/>
          </w:rPr>
          <w:t>curl -s https://deb.nodesource.com/setup_16.x | sudo bash</w:t>
        </w:r>
      </w:ins>
    </w:p>
    <w:p>
      <w:pPr>
        <w:pStyle w:val="Normal1"/>
        <w:rPr>
          <w:sz w:val="28"/>
          <w:szCs w:val="28"/>
          <w:highlight w:val="white"/>
          <w:ins w:id="30" w:author="Shahana Praveen" w:date="2023-08-22T06:32:18Z"/>
        </w:rPr>
      </w:pPr>
      <w:ins w:id="29" w:author="Shahana Praveen" w:date="2023-08-22T06:32:18Z">
        <w:r>
          <w:rPr>
            <w:sz w:val="28"/>
            <w:szCs w:val="28"/>
            <w:highlight w:val="white"/>
          </w:rPr>
        </w:r>
      </w:ins>
    </w:p>
    <w:p>
      <w:pPr>
        <w:pStyle w:val="Heading2"/>
        <w:keepNext w:val="false"/>
        <w:keepLines w:val="false"/>
        <w:spacing w:lineRule="auto" w:line="240" w:before="360" w:after="80"/>
        <w:rPr>
          <w:sz w:val="28"/>
          <w:szCs w:val="28"/>
          <w:highlight w:val="white"/>
          <w:ins w:id="32" w:author="Shahana Praveen" w:date="2023-08-22T06:32:18Z"/>
        </w:rPr>
      </w:pPr>
      <w:ins w:id="31" w:author="Shahana Praveen" w:date="2023-08-22T06:32:18Z">
        <w:bookmarkStart w:id="4" w:name="_e80sl6auzdnn"/>
        <w:bookmarkEnd w:id="4"/>
        <w:r>
          <w:rPr>
            <w:sz w:val="28"/>
            <w:szCs w:val="28"/>
            <w:highlight w:val="white"/>
          </w:rPr>
          <w:t>Step 2 - Install NodeJS 16</w:t>
        </w:r>
      </w:ins>
    </w:p>
    <w:p>
      <w:pPr>
        <w:pStyle w:val="Normal1"/>
        <w:rPr>
          <w:sz w:val="28"/>
          <w:szCs w:val="28"/>
          <w:highlight w:val="white"/>
          <w:ins w:id="34" w:author="Shahana Praveen" w:date="2023-08-22T06:32:18Z"/>
        </w:rPr>
      </w:pPr>
      <w:ins w:id="33" w:author="Shahana Praveen" w:date="2023-08-22T06:32:18Z">
        <w:r>
          <w:rPr>
            <w:sz w:val="28"/>
            <w:szCs w:val="28"/>
            <w:highlight w:val="white"/>
          </w:rPr>
          <w:t>Run the following command:</w:t>
        </w:r>
      </w:ins>
    </w:p>
    <w:p>
      <w:pPr>
        <w:pStyle w:val="Normal1"/>
        <w:rPr>
          <w:sz w:val="28"/>
          <w:szCs w:val="28"/>
          <w:highlight w:val="white"/>
          <w:ins w:id="36" w:author="Shahana Praveen" w:date="2023-08-22T06:32:18Z"/>
        </w:rPr>
      </w:pPr>
      <w:ins w:id="35" w:author="Shahana Praveen" w:date="2023-08-22T06:32:18Z">
        <w:r>
          <w:rPr>
            <w:sz w:val="28"/>
            <w:szCs w:val="28"/>
            <w:highlight w:val="white"/>
          </w:rPr>
        </w:r>
      </w:ins>
    </w:p>
    <w:p>
      <w:pPr>
        <w:pStyle w:val="Normal1"/>
        <w:rPr>
          <w:sz w:val="28"/>
          <w:szCs w:val="28"/>
          <w:highlight w:val="white"/>
          <w:ins w:id="38" w:author="Shahana Praveen" w:date="2023-08-22T06:32:18Z"/>
        </w:rPr>
      </w:pPr>
      <w:ins w:id="37" w:author="Shahana Praveen" w:date="2023-08-22T06:32:18Z">
        <w:r>
          <w:rPr>
            <w:sz w:val="28"/>
            <w:szCs w:val="28"/>
            <w:highlight w:val="white"/>
          </w:rPr>
          <w:t>sudo apt install nodejs -y</w:t>
        </w:r>
      </w:ins>
    </w:p>
    <w:p>
      <w:pPr>
        <w:pStyle w:val="Normal1"/>
        <w:rPr>
          <w:sz w:val="28"/>
          <w:szCs w:val="28"/>
          <w:highlight w:val="white"/>
          <w:ins w:id="40" w:author="Shahana Praveen" w:date="2023-08-22T06:32:18Z"/>
        </w:rPr>
      </w:pPr>
      <w:ins w:id="39" w:author="Shahana Praveen" w:date="2023-08-22T06:32:18Z">
        <w:r>
          <w:rPr>
            <w:sz w:val="28"/>
            <w:szCs w:val="28"/>
            <w:highlight w:val="white"/>
          </w:rPr>
        </w:r>
      </w:ins>
    </w:p>
    <w:p>
      <w:pPr>
        <w:pStyle w:val="Heading2"/>
        <w:keepNext w:val="false"/>
        <w:keepLines w:val="false"/>
        <w:spacing w:lineRule="auto" w:line="240" w:before="360" w:after="80"/>
        <w:rPr>
          <w:sz w:val="28"/>
          <w:szCs w:val="28"/>
          <w:highlight w:val="white"/>
          <w:ins w:id="42" w:author="Shahana Praveen" w:date="2023-08-22T06:32:18Z"/>
        </w:rPr>
      </w:pPr>
      <w:ins w:id="41" w:author="Shahana Praveen" w:date="2023-08-22T06:32:18Z">
        <w:bookmarkStart w:id="5" w:name="_2qhtjoa5z5u1"/>
        <w:bookmarkEnd w:id="5"/>
        <w:r>
          <w:rPr>
            <w:sz w:val="28"/>
            <w:szCs w:val="28"/>
            <w:highlight w:val="white"/>
          </w:rPr>
          <w:t>Step 3 - Confirm the installed version of NodeJS</w:t>
        </w:r>
      </w:ins>
    </w:p>
    <w:p>
      <w:pPr>
        <w:pStyle w:val="Normal1"/>
        <w:rPr>
          <w:sz w:val="28"/>
          <w:szCs w:val="28"/>
          <w:highlight w:val="white"/>
          <w:ins w:id="44" w:author="Shahana Praveen" w:date="2023-08-22T06:32:18Z"/>
        </w:rPr>
      </w:pPr>
      <w:ins w:id="43" w:author="Shahana Praveen" w:date="2023-08-22T06:32:18Z">
        <w:r>
          <w:rPr>
            <w:sz w:val="28"/>
            <w:szCs w:val="28"/>
            <w:highlight w:val="white"/>
          </w:rPr>
          <w:t>Run the following command:</w:t>
        </w:r>
      </w:ins>
    </w:p>
    <w:p>
      <w:pPr>
        <w:pStyle w:val="Normal1"/>
        <w:rPr>
          <w:sz w:val="28"/>
          <w:szCs w:val="28"/>
          <w:highlight w:val="white"/>
          <w:ins w:id="46" w:author="Shahana Praveen" w:date="2023-08-22T06:32:18Z"/>
        </w:rPr>
      </w:pPr>
      <w:ins w:id="45" w:author="Shahana Praveen" w:date="2023-08-22T06:32:18Z">
        <w:r>
          <w:rPr>
            <w:sz w:val="28"/>
            <w:szCs w:val="28"/>
            <w:highlight w:val="white"/>
          </w:rPr>
        </w:r>
      </w:ins>
    </w:p>
    <w:p>
      <w:pPr>
        <w:pStyle w:val="Normal1"/>
        <w:rPr>
          <w:sz w:val="28"/>
          <w:szCs w:val="28"/>
          <w:highlight w:val="white"/>
          <w:ins w:id="48" w:author="Shahana Praveen" w:date="2023-08-22T06:32:18Z"/>
        </w:rPr>
      </w:pPr>
      <w:ins w:id="47" w:author="Shahana Praveen" w:date="2023-08-22T06:32:18Z">
        <w:r>
          <w:rPr>
            <w:sz w:val="28"/>
            <w:szCs w:val="28"/>
            <w:highlight w:val="white"/>
          </w:rPr>
        </w:r>
      </w:ins>
    </w:p>
    <w:p>
      <w:pPr>
        <w:pStyle w:val="Normal1"/>
        <w:rPr>
          <w:sz w:val="28"/>
          <w:szCs w:val="28"/>
          <w:highlight w:val="white"/>
          <w:ins w:id="50" w:author="Shahana Praveen" w:date="2023-08-22T06:32:18Z"/>
        </w:rPr>
      </w:pPr>
      <w:ins w:id="49" w:author="Shahana Praveen" w:date="2023-08-22T06:32:18Z">
        <w:r>
          <w:rPr>
            <w:sz w:val="28"/>
            <w:szCs w:val="28"/>
            <w:highlight w:val="white"/>
          </w:rPr>
          <w:t>node -v</w:t>
        </w:r>
      </w:ins>
    </w:p>
    <w:p>
      <w:pPr>
        <w:pStyle w:val="Normal1"/>
        <w:rPr>
          <w:sz w:val="28"/>
          <w:szCs w:val="28"/>
          <w:highlight w:val="white"/>
          <w:ins w:id="52" w:author="Shahana Praveen" w:date="2023-08-22T06:32:18Z"/>
        </w:rPr>
      </w:pPr>
      <w:ins w:id="51" w:author="Shahana Praveen" w:date="2023-08-22T06:32:18Z">
        <w:r>
          <w:rPr>
            <w:sz w:val="28"/>
            <w:szCs w:val="28"/>
            <w:highlight w:val="white"/>
          </w:rPr>
        </w:r>
      </w:ins>
    </w:p>
    <w:p>
      <w:pPr>
        <w:pStyle w:val="Normal1"/>
        <w:rPr>
          <w:sz w:val="28"/>
          <w:szCs w:val="28"/>
          <w:highlight w:val="white"/>
          <w:ins w:id="54" w:author="Shahana Praveen" w:date="2023-08-22T06:32:18Z"/>
        </w:rPr>
      </w:pPr>
      <w:ins w:id="53" w:author="Shahana Praveen" w:date="2023-08-22T06:32:18Z">
        <w:r>
          <w:rPr/>
          <w:drawing>
            <wp:inline distT="0" distB="0" distL="0" distR="0">
              <wp:extent cx="7191375" cy="3362960"/>
              <wp:effectExtent l="0" t="0" r="0" b="0"/>
              <wp:docPr id="1" name="image3.png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image3.png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191375" cy="33629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>
      <w:pPr>
        <w:pStyle w:val="Normal1"/>
        <w:rPr>
          <w:sz w:val="28"/>
          <w:szCs w:val="28"/>
          <w:highlight w:val="white"/>
          <w:ins w:id="56" w:author="Shahana Praveen" w:date="2023-08-22T06:32:18Z"/>
        </w:rPr>
      </w:pPr>
      <w:ins w:id="55" w:author="Shahana Praveen" w:date="2023-08-22T06:32:18Z">
        <w:r>
          <w:rPr>
            <w:sz w:val="28"/>
            <w:szCs w:val="28"/>
            <w:highlight w:val="white"/>
          </w:rPr>
        </w:r>
      </w:ins>
    </w:p>
    <w:p>
      <w:pPr>
        <w:pStyle w:val="Normal1"/>
        <w:rPr>
          <w:sz w:val="28"/>
          <w:szCs w:val="28"/>
          <w:highlight w:val="white"/>
          <w:ins w:id="58" w:author="Shahana Praveen" w:date="2023-08-22T06:32:18Z"/>
        </w:rPr>
      </w:pPr>
      <w:ins w:id="57" w:author="Shahana Praveen" w:date="2023-08-22T06:32:18Z">
        <w:r>
          <w:rPr>
            <w:sz w:val="28"/>
            <w:szCs w:val="28"/>
            <w:highlight w:val="white"/>
          </w:rPr>
        </w:r>
      </w:ins>
    </w:p>
    <w:p>
      <w:pPr>
        <w:pStyle w:val="Normal1"/>
        <w:rPr>
          <w:sz w:val="28"/>
          <w:szCs w:val="28"/>
          <w:highlight w:val="white"/>
          <w:ins w:id="60" w:author="Shahana Praveen" w:date="2023-08-22T06:32:18Z"/>
        </w:rPr>
      </w:pPr>
      <w:ins w:id="59" w:author="Shahana Praveen" w:date="2023-08-22T06:32:18Z">
        <w:r>
          <w:rPr>
            <w:sz w:val="28"/>
            <w:szCs w:val="28"/>
            <w:highlight w:val="white"/>
          </w:rPr>
        </w:r>
      </w:ins>
    </w:p>
    <w:p>
      <w:pPr>
        <w:pStyle w:val="Normal1"/>
        <w:rPr>
          <w:sz w:val="28"/>
          <w:szCs w:val="28"/>
          <w:highlight w:val="white"/>
          <w:ins w:id="62" w:author="Shahana Praveen" w:date="2023-08-22T06:32:18Z"/>
        </w:rPr>
      </w:pPr>
      <w:ins w:id="61" w:author="Shahana Praveen" w:date="2023-08-22T06:32:18Z">
        <w:r>
          <w:rPr>
            <w:sz w:val="28"/>
            <w:szCs w:val="28"/>
            <w:highlight w:val="white"/>
          </w:rPr>
        </w:r>
      </w:ins>
    </w:p>
    <w:p>
      <w:pPr>
        <w:pStyle w:val="Normal1"/>
        <w:rPr>
          <w:sz w:val="28"/>
          <w:szCs w:val="28"/>
          <w:highlight w:val="white"/>
          <w:ins w:id="64" w:author="Shahana Praveen" w:date="2023-08-22T06:32:18Z"/>
        </w:rPr>
      </w:pPr>
      <w:ins w:id="63" w:author="Shahana Praveen" w:date="2023-08-22T06:32:18Z">
        <w:r>
          <w:rPr>
            <w:sz w:val="28"/>
            <w:szCs w:val="28"/>
            <w:highlight w:val="white"/>
          </w:rPr>
        </w:r>
      </w:ins>
    </w:p>
    <w:p>
      <w:pPr>
        <w:pStyle w:val="Normal1"/>
        <w:rPr>
          <w:color w:val="1155CC"/>
          <w:ins w:id="66" w:author="Shahana Praveen" w:date="2023-08-22T06:32:18Z"/>
          <w:sz w:val="20"/>
          <w:szCs w:val="20"/>
          <w:highlight w:val="white"/>
          <w:u w:val="single"/>
        </w:rPr>
      </w:pPr>
      <w:ins w:id="65" w:author="Shahana Praveen" w:date="2023-08-22T06:32:18Z">
        <w:r>
          <w:rPr>
            <w:color w:val="1155CC"/>
            <w:sz w:val="20"/>
            <w:szCs w:val="20"/>
            <w:highlight w:val="white"/>
            <w:u w:val="single"/>
          </w:rPr>
        </w:r>
      </w:ins>
    </w:p>
    <w:p>
      <w:pPr>
        <w:pStyle w:val="Normal1"/>
        <w:pPrChange w:id="0" w:author="Shahana Praveen" w:date="2023-08-22T06:32:22Z">
          <w:pPr>
            <w:numPr>
              <w:ilvl w:val="0"/>
              <w:numId w:val="13"/>
            </w:numPr>
            <w:ind w:left="720" w:hanging="360"/>
          </w:pPr>
        </w:pPrChange>
        <w:rPr>
          <w:rFonts w:ascii="Arial" w:hAnsi="Arial" w:eastAsia="Arial" w:cs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</w:r>
    </w:p>
    <w:p>
      <w:pPr>
        <w:pStyle w:val="Normal1"/>
        <w:numPr>
          <w:ilvl w:val="0"/>
          <w:numId w:val="13"/>
        </w:numPr>
        <w:ind w:left="720" w:hanging="360"/>
        <w:rPr>
          <w:sz w:val="28"/>
          <w:szCs w:val="28"/>
          <w:highlight w:val="white"/>
          <w:ins w:id="67" w:author="Shahana Praveen" w:date="2023-08-22T06:58:06Z"/>
          <w:u w:val="none"/>
        </w:rPr>
      </w:pPr>
      <w:r>
        <w:rPr>
          <w:sz w:val="28"/>
          <w:szCs w:val="28"/>
          <w:highlight w:val="white"/>
        </w:rPr>
        <w:t xml:space="preserve">Npm-8.19.4 </w:t>
      </w:r>
    </w:p>
    <w:p>
      <w:pPr>
        <w:pStyle w:val="Normal1"/>
        <w:rPr>
          <w:sz w:val="28"/>
          <w:szCs w:val="28"/>
          <w:highlight w:val="white"/>
          <w:ins w:id="69" w:author="Shahana Praveen" w:date="2023-08-22T06:58:06Z"/>
        </w:rPr>
      </w:pPr>
      <w:ins w:id="68" w:author="Shahana Praveen" w:date="2023-08-22T06:58:06Z">
        <w:r>
          <w:rPr>
            <w:sz w:val="28"/>
            <w:szCs w:val="28"/>
            <w:highlight w:val="white"/>
          </w:rPr>
        </w:r>
      </w:ins>
    </w:p>
    <w:p>
      <w:pPr>
        <w:pStyle w:val="Normal1"/>
        <w:rPr>
          <w:sz w:val="28"/>
          <w:szCs w:val="28"/>
          <w:highlight w:val="white"/>
          <w:ins w:id="71" w:author="Shahana Praveen" w:date="2023-08-22T06:58:06Z"/>
        </w:rPr>
      </w:pPr>
      <w:ins w:id="70" w:author="Shahana Praveen" w:date="2023-08-22T06:58:06Z">
        <w:r>
          <w:rPr>
            <w:sz w:val="28"/>
            <w:szCs w:val="28"/>
            <w:highlight w:val="white"/>
          </w:rPr>
          <w:t>Comment:-</w:t>
        </w:r>
      </w:ins>
    </w:p>
    <w:p>
      <w:pPr>
        <w:pStyle w:val="Normal1"/>
        <w:rPr>
          <w:sz w:val="28"/>
          <w:szCs w:val="28"/>
          <w:highlight w:val="white"/>
          <w:ins w:id="74" w:author="Shahana Praveen" w:date="2023-08-22T06:58:06Z"/>
        </w:rPr>
      </w:pPr>
      <w:ins w:id="72" w:author="Shahana Praveen" w:date="2023-08-22T06:58:06Z">
        <w:r>
          <w:rPr>
            <w:sz w:val="28"/>
            <w:szCs w:val="28"/>
            <w:highlight w:val="white"/>
          </w:rPr>
          <w:t xml:space="preserve">Reference Link:- </w:t>
        </w:r>
      </w:ins>
      <w:hyperlink r:id="rId5">
        <w:ins w:id="73" w:author="Shahana Praveen" w:date="2023-08-22T06:58:06Z">
          <w:r>
            <w:rPr>
              <w:sz w:val="28"/>
              <w:szCs w:val="28"/>
              <w:highlight w:val="white"/>
            </w:rPr>
            <w:t>https://docs.npmjs.com/cli/v8/configuring-npm/install</w:t>
          </w:r>
        </w:ins>
      </w:hyperlink>
    </w:p>
    <w:p>
      <w:pPr>
        <w:pStyle w:val="Normal1"/>
        <w:rPr>
          <w:sz w:val="28"/>
          <w:szCs w:val="28"/>
          <w:highlight w:val="white"/>
          <w:ins w:id="76" w:author="Shahana Praveen" w:date="2023-08-22T06:58:06Z"/>
        </w:rPr>
      </w:pPr>
      <w:ins w:id="75" w:author="Shahana Praveen" w:date="2023-08-22T06:58:06Z">
        <w:r>
          <w:rPr>
            <w:sz w:val="28"/>
            <w:szCs w:val="28"/>
            <w:highlight w:val="white"/>
          </w:rPr>
        </w:r>
      </w:ins>
    </w:p>
    <w:p>
      <w:pPr>
        <w:pStyle w:val="Normal1"/>
        <w:rPr>
          <w:sz w:val="28"/>
          <w:szCs w:val="28"/>
          <w:highlight w:val="white"/>
          <w:ins w:id="78" w:author="Shahana Praveen" w:date="2023-08-22T06:58:06Z"/>
        </w:rPr>
      </w:pPr>
      <w:ins w:id="77" w:author="Shahana Praveen" w:date="2023-08-22T06:58:06Z">
        <w:r>
          <w:rPr>
            <w:sz w:val="28"/>
            <w:szCs w:val="28"/>
            <w:highlight w:val="white"/>
          </w:rPr>
          <w:t xml:space="preserve"> </w:t>
        </w:r>
      </w:ins>
    </w:p>
    <w:p>
      <w:pPr>
        <w:pStyle w:val="Normal1"/>
        <w:pPrChange w:id="0" w:author="Shahana Praveen" w:date="2023-08-22T06:58:09Z">
          <w:pPr>
            <w:numPr>
              <w:ilvl w:val="0"/>
              <w:numId w:val="13"/>
            </w:numPr>
            <w:ind w:left="720" w:hanging="360"/>
          </w:pPr>
        </w:pPrChange>
        <w:rPr>
          <w:rFonts w:ascii="Arial" w:hAnsi="Arial" w:eastAsia="Arial" w:cs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</w:r>
    </w:p>
    <w:p>
      <w:pPr>
        <w:pStyle w:val="Normal1"/>
        <w:ind w:left="0" w:hanging="0"/>
        <w:rPr>
          <w:color w:val="1155CC"/>
          <w:ins w:id="80" w:author="Shahana Praveen" w:date="2023-08-23T08:13:16Z"/>
          <w:sz w:val="20"/>
          <w:szCs w:val="20"/>
          <w:highlight w:val="white"/>
          <w:u w:val="single"/>
        </w:rPr>
      </w:pPr>
      <w:ins w:id="79" w:author="Shahana Praveen" w:date="2023-08-23T08:13:16Z">
        <w:r>
          <w:rPr>
            <w:color w:val="1155CC"/>
            <w:sz w:val="20"/>
            <w:szCs w:val="20"/>
            <w:highlight w:val="white"/>
            <w:u w:val="single"/>
          </w:rPr>
          <w:t>Comment:-</w:t>
        </w:r>
      </w:ins>
    </w:p>
    <w:p>
      <w:pPr>
        <w:pStyle w:val="Normal1"/>
        <w:ind w:left="0" w:hanging="0"/>
        <w:rPr>
          <w:color w:val="1155CC"/>
          <w:ins w:id="82" w:author="Shahana Praveen" w:date="2023-08-23T08:13:16Z"/>
          <w:sz w:val="20"/>
          <w:szCs w:val="20"/>
          <w:highlight w:val="white"/>
          <w:u w:val="single"/>
        </w:rPr>
      </w:pPr>
      <w:ins w:id="81" w:author="Shahana Praveen" w:date="2023-08-23T08:13:16Z">
        <w:r>
          <w:rPr>
            <w:color w:val="1155CC"/>
            <w:sz w:val="20"/>
            <w:szCs w:val="20"/>
            <w:highlight w:val="white"/>
            <w:u w:val="single"/>
          </w:rPr>
        </w:r>
      </w:ins>
    </w:p>
    <w:p>
      <w:pPr>
        <w:pStyle w:val="Normal1"/>
        <w:ind w:left="0" w:hanging="0"/>
        <w:rPr>
          <w:sz w:val="28"/>
          <w:szCs w:val="28"/>
          <w:highlight w:val="white"/>
          <w:ins w:id="86" w:author="Shahana Praveen" w:date="2023-08-23T08:13:16Z"/>
        </w:rPr>
      </w:pPr>
      <w:ins w:id="83" w:author="Shahana Praveen" w:date="2023-08-23T08:13:16Z">
        <w:r>
          <w:rPr>
            <w:color w:val="1155CC"/>
            <w:sz w:val="20"/>
            <w:szCs w:val="20"/>
            <w:highlight w:val="white"/>
          </w:rPr>
          <w:t xml:space="preserve"> </w:t>
        </w:r>
      </w:ins>
      <w:ins w:id="84" w:author="Shahana Praveen" w:date="2023-08-23T08:13:16Z">
        <w:r>
          <w:rPr>
            <w:sz w:val="20"/>
            <w:szCs w:val="20"/>
            <w:highlight w:val="white"/>
          </w:rPr>
          <w:t xml:space="preserve"> </w:t>
        </w:r>
      </w:ins>
      <w:ins w:id="85" w:author="Shahana Praveen" w:date="2023-08-23T08:13:16Z">
        <w:r>
          <w:rPr>
            <w:sz w:val="28"/>
            <w:szCs w:val="28"/>
            <w:highlight w:val="white"/>
          </w:rPr>
          <w:t xml:space="preserve">e) Java </w:t>
        </w:r>
      </w:ins>
    </w:p>
    <w:p>
      <w:pPr>
        <w:pStyle w:val="Normal1"/>
        <w:ind w:left="0" w:hanging="0"/>
        <w:rPr>
          <w:sz w:val="20"/>
          <w:szCs w:val="20"/>
          <w:highlight w:val="white"/>
          <w:ins w:id="88" w:author="Shahana Praveen" w:date="2023-08-23T08:13:16Z"/>
          <w:u w:val="single"/>
        </w:rPr>
      </w:pPr>
      <w:ins w:id="87" w:author="Shahana Praveen" w:date="2023-08-23T08:13:16Z">
        <w:r>
          <w:rPr>
            <w:sz w:val="20"/>
            <w:szCs w:val="20"/>
            <w:highlight w:val="white"/>
            <w:u w:val="single"/>
          </w:rPr>
        </w:r>
      </w:ins>
    </w:p>
    <w:p>
      <w:pPr>
        <w:pStyle w:val="Normal1"/>
        <w:ind w:left="0" w:hanging="0"/>
        <w:rPr>
          <w:color w:val="1155CC"/>
          <w:ins w:id="91" w:author="Shahana Praveen" w:date="2023-08-23T08:13:16Z"/>
          <w:sz w:val="20"/>
          <w:szCs w:val="20"/>
          <w:highlight w:val="white"/>
          <w:u w:val="single"/>
        </w:rPr>
      </w:pPr>
      <w:ins w:id="89" w:author="Shahana Praveen" w:date="2023-08-23T08:13:16Z">
        <w:r>
          <w:rPr>
            <w:color w:val="1155CC"/>
            <w:sz w:val="20"/>
            <w:szCs w:val="20"/>
            <w:highlight w:val="white"/>
            <w:u w:val="single"/>
          </w:rPr>
          <w:t xml:space="preserve">Reference link :- </w:t>
        </w:r>
      </w:ins>
      <w:hyperlink r:id="rId6">
        <w:ins w:id="90" w:author="Shahana Praveen" w:date="2023-08-23T08:13:16Z">
          <w:r>
            <w:rPr>
              <w:color w:val="1155CC"/>
              <w:sz w:val="20"/>
              <w:szCs w:val="20"/>
              <w:highlight w:val="white"/>
              <w:u w:val="single"/>
            </w:rPr>
            <w:t>https://www.linode.com/docs/guides/how-to-install-openjdk-on-ubuntu-20-04/</w:t>
          </w:r>
        </w:ins>
      </w:hyperlink>
    </w:p>
    <w:p>
      <w:pPr>
        <w:pStyle w:val="Normal1"/>
        <w:ind w:left="0" w:hanging="0"/>
        <w:rPr>
          <w:color w:val="1155CC"/>
          <w:ins w:id="93" w:author="Shahana Praveen" w:date="2023-08-23T08:13:16Z"/>
          <w:sz w:val="20"/>
          <w:szCs w:val="20"/>
          <w:highlight w:val="white"/>
          <w:u w:val="single"/>
        </w:rPr>
      </w:pPr>
      <w:ins w:id="92" w:author="Shahana Praveen" w:date="2023-08-23T08:13:16Z">
        <w:r>
          <w:rPr>
            <w:color w:val="1155CC"/>
            <w:sz w:val="20"/>
            <w:szCs w:val="20"/>
            <w:highlight w:val="white"/>
            <w:u w:val="single"/>
          </w:rPr>
        </w:r>
      </w:ins>
    </w:p>
    <w:p>
      <w:pPr>
        <w:pStyle w:val="Normal1"/>
        <w:ind w:left="0" w:hanging="0"/>
        <w:rPr>
          <w:color w:val="1155CC"/>
          <w:ins w:id="95" w:author="Shahana Praveen" w:date="2023-08-23T08:13:16Z"/>
          <w:sz w:val="20"/>
          <w:szCs w:val="20"/>
          <w:highlight w:val="white"/>
          <w:u w:val="single"/>
        </w:rPr>
      </w:pPr>
      <w:ins w:id="94" w:author="Shahana Praveen" w:date="2023-08-23T08:13:16Z">
        <w:r>
          <w:rPr>
            <w:color w:val="1155CC"/>
            <w:sz w:val="20"/>
            <w:szCs w:val="20"/>
            <w:highlight w:val="white"/>
            <w:u w:val="single"/>
          </w:rPr>
        </w:r>
      </w:ins>
    </w:p>
    <w:p>
      <w:pPr>
        <w:pStyle w:val="Normal1"/>
        <w:rPr>
          <w:color w:val="1155CC"/>
          <w:ins w:id="97" w:author="Shahana Praveen" w:date="2023-08-23T08:13:16Z"/>
          <w:sz w:val="20"/>
          <w:szCs w:val="20"/>
          <w:highlight w:val="white"/>
          <w:u w:val="single"/>
        </w:rPr>
      </w:pPr>
      <w:ins w:id="96" w:author="Shahana Praveen" w:date="2023-08-23T08:13:16Z">
        <w:r>
          <w:rPr>
            <w:color w:val="1155CC"/>
            <w:sz w:val="20"/>
            <w:szCs w:val="20"/>
            <w:highlight w:val="white"/>
            <w:u w:val="single"/>
          </w:rPr>
          <w:t>Following  this Command for Install Open jdk #</w:t>
        </w:r>
      </w:ins>
    </w:p>
    <w:p>
      <w:pPr>
        <w:pStyle w:val="Normal1"/>
        <w:rPr>
          <w:color w:val="1155CC"/>
          <w:ins w:id="99" w:author="Shahana Praveen" w:date="2023-08-23T08:13:16Z"/>
          <w:sz w:val="20"/>
          <w:szCs w:val="20"/>
          <w:highlight w:val="white"/>
          <w:u w:val="single"/>
        </w:rPr>
      </w:pPr>
      <w:ins w:id="98" w:author="Shahana Praveen" w:date="2023-08-23T08:13:16Z">
        <w:r>
          <w:rPr>
            <w:color w:val="1155CC"/>
            <w:sz w:val="20"/>
            <w:szCs w:val="20"/>
            <w:highlight w:val="white"/>
            <w:u w:val="single"/>
          </w:rPr>
        </w:r>
      </w:ins>
    </w:p>
    <w:p>
      <w:pPr>
        <w:pStyle w:val="Normal1"/>
        <w:rPr>
          <w:color w:val="1155CC"/>
          <w:ins w:id="101" w:author="Shahana Praveen" w:date="2023-08-23T08:13:16Z"/>
          <w:sz w:val="20"/>
          <w:szCs w:val="20"/>
          <w:highlight w:val="white"/>
        </w:rPr>
      </w:pPr>
      <w:ins w:id="100" w:author="Shahana Praveen" w:date="2023-08-23T08:13:16Z">
        <w:r>
          <w:rPr>
            <w:color w:val="1155CC"/>
            <w:sz w:val="20"/>
            <w:szCs w:val="20"/>
            <w:highlight w:val="white"/>
          </w:rPr>
          <w:t>Step 1 :- sudo apt-get update &amp;&amp; sudo apt-get upgrade</w:t>
        </w:r>
      </w:ins>
    </w:p>
    <w:p>
      <w:pPr>
        <w:pStyle w:val="Normal1"/>
        <w:rPr>
          <w:color w:val="1155CC"/>
          <w:ins w:id="103" w:author="Shahana Praveen" w:date="2023-08-23T08:13:16Z"/>
          <w:sz w:val="20"/>
          <w:szCs w:val="20"/>
          <w:highlight w:val="white"/>
        </w:rPr>
      </w:pPr>
      <w:ins w:id="102" w:author="Shahana Praveen" w:date="2023-08-23T08:13:16Z">
        <w:r>
          <w:rPr>
            <w:color w:val="1155CC"/>
            <w:sz w:val="20"/>
            <w:szCs w:val="20"/>
            <w:highlight w:val="white"/>
          </w:rPr>
        </w:r>
      </w:ins>
    </w:p>
    <w:p>
      <w:pPr>
        <w:pStyle w:val="Normal1"/>
        <w:rPr>
          <w:color w:val="1155CC"/>
          <w:ins w:id="105" w:author="Shahana Praveen" w:date="2023-08-23T08:13:16Z"/>
          <w:sz w:val="20"/>
          <w:szCs w:val="20"/>
          <w:highlight w:val="white"/>
        </w:rPr>
      </w:pPr>
      <w:ins w:id="104" w:author="Shahana Praveen" w:date="2023-08-23T08:13:16Z">
        <w:r>
          <w:rPr>
            <w:color w:val="1155CC"/>
            <w:sz w:val="20"/>
            <w:szCs w:val="20"/>
            <w:highlight w:val="white"/>
          </w:rPr>
          <w:t>Step 2 :- sudo apt-get install openjdk-11-jdk</w:t>
        </w:r>
      </w:ins>
    </w:p>
    <w:p>
      <w:pPr>
        <w:pStyle w:val="Normal1"/>
        <w:rPr>
          <w:color w:val="1155CC"/>
          <w:ins w:id="107" w:author="Shahana Praveen" w:date="2023-08-23T08:13:16Z"/>
          <w:sz w:val="20"/>
          <w:szCs w:val="20"/>
          <w:highlight w:val="white"/>
        </w:rPr>
      </w:pPr>
      <w:ins w:id="106" w:author="Shahana Praveen" w:date="2023-08-23T08:13:16Z">
        <w:r>
          <w:rPr>
            <w:color w:val="1155CC"/>
            <w:sz w:val="20"/>
            <w:szCs w:val="20"/>
            <w:highlight w:val="white"/>
          </w:rPr>
        </w:r>
      </w:ins>
    </w:p>
    <w:p>
      <w:pPr>
        <w:pStyle w:val="Normal1"/>
        <w:rPr>
          <w:color w:val="1155CC"/>
          <w:ins w:id="109" w:author="Shahana Praveen" w:date="2023-08-23T08:13:16Z"/>
          <w:sz w:val="20"/>
          <w:szCs w:val="20"/>
          <w:highlight w:val="white"/>
        </w:rPr>
      </w:pPr>
      <w:ins w:id="108" w:author="Shahana Praveen" w:date="2023-08-23T08:13:16Z">
        <w:r>
          <w:rPr>
            <w:color w:val="1155CC"/>
            <w:sz w:val="20"/>
            <w:szCs w:val="20"/>
            <w:highlight w:val="white"/>
          </w:rPr>
          <w:t>Step 3 :- sudo apt-get install openjdk-11-jre</w:t>
        </w:r>
      </w:ins>
    </w:p>
    <w:p>
      <w:pPr>
        <w:pStyle w:val="Normal1"/>
        <w:rPr>
          <w:color w:val="1155CC"/>
          <w:ins w:id="111" w:author="Shahana Praveen" w:date="2023-08-23T08:13:16Z"/>
          <w:sz w:val="20"/>
          <w:szCs w:val="20"/>
          <w:highlight w:val="white"/>
        </w:rPr>
      </w:pPr>
      <w:ins w:id="110" w:author="Shahana Praveen" w:date="2023-08-23T08:13:16Z">
        <w:r>
          <w:rPr>
            <w:color w:val="1155CC"/>
            <w:sz w:val="20"/>
            <w:szCs w:val="20"/>
            <w:highlight w:val="white"/>
          </w:rPr>
        </w:r>
      </w:ins>
    </w:p>
    <w:p>
      <w:pPr>
        <w:pStyle w:val="Normal1"/>
        <w:rPr>
          <w:color w:val="1155CC"/>
          <w:ins w:id="113" w:author="Shahana Praveen" w:date="2023-08-23T08:13:16Z"/>
          <w:sz w:val="20"/>
          <w:szCs w:val="20"/>
          <w:highlight w:val="white"/>
        </w:rPr>
      </w:pPr>
      <w:ins w:id="112" w:author="Shahana Praveen" w:date="2023-08-23T08:13:16Z">
        <w:r>
          <w:rPr>
            <w:color w:val="1155CC"/>
            <w:sz w:val="20"/>
            <w:szCs w:val="20"/>
            <w:highlight w:val="white"/>
          </w:rPr>
          <w:t>Step 4 :-  java -version</w:t>
        </w:r>
      </w:ins>
    </w:p>
    <w:p>
      <w:pPr>
        <w:pStyle w:val="Normal1"/>
        <w:rPr>
          <w:color w:val="1155CC"/>
          <w:ins w:id="115" w:author="Shahana Praveen" w:date="2023-08-23T08:13:16Z"/>
          <w:sz w:val="20"/>
          <w:szCs w:val="20"/>
          <w:highlight w:val="white"/>
        </w:rPr>
      </w:pPr>
      <w:ins w:id="114" w:author="Shahana Praveen" w:date="2023-08-23T08:13:16Z">
        <w:r>
          <w:rPr>
            <w:color w:val="1155CC"/>
            <w:sz w:val="20"/>
            <w:szCs w:val="20"/>
            <w:highlight w:val="white"/>
          </w:rPr>
        </w:r>
      </w:ins>
    </w:p>
    <w:p>
      <w:pPr>
        <w:pStyle w:val="Normal1"/>
        <w:ind w:left="0" w:hanging="0"/>
        <w:rPr>
          <w:color w:val="1155CC"/>
          <w:ins w:id="117" w:author="Shahana Praveen" w:date="2023-08-23T08:13:16Z"/>
          <w:sz w:val="20"/>
          <w:szCs w:val="20"/>
          <w:highlight w:val="white"/>
          <w:u w:val="single"/>
        </w:rPr>
      </w:pPr>
      <w:ins w:id="116" w:author="Shahana Praveen" w:date="2023-08-23T08:13:16Z">
        <w:r>
          <w:rPr>
            <w:color w:val="1155CC"/>
            <w:sz w:val="20"/>
            <w:szCs w:val="20"/>
            <w:highlight w:val="white"/>
            <w:u w:val="single"/>
          </w:rPr>
        </w:r>
      </w:ins>
    </w:p>
    <w:p>
      <w:pPr>
        <w:pStyle w:val="Normal1"/>
        <w:ind w:left="0" w:hanging="0"/>
        <w:rPr>
          <w:color w:val="1155CC"/>
          <w:ins w:id="119" w:author="Shahana Praveen" w:date="2023-08-23T08:13:16Z"/>
          <w:sz w:val="20"/>
          <w:szCs w:val="20"/>
          <w:highlight w:val="white"/>
          <w:u w:val="single"/>
        </w:rPr>
      </w:pPr>
      <w:ins w:id="118" w:author="Shahana Praveen" w:date="2023-08-23T08:13:16Z">
        <w:r>
          <w:rPr>
            <w:color w:val="1155CC"/>
            <w:sz w:val="20"/>
            <w:szCs w:val="20"/>
            <w:highlight w:val="white"/>
            <w:u w:val="single"/>
          </w:rPr>
        </w:r>
      </w:ins>
    </w:p>
    <w:p>
      <w:pPr>
        <w:pStyle w:val="Normal1"/>
        <w:ind w:left="0" w:hanging="0"/>
        <w:rPr>
          <w:sz w:val="28"/>
          <w:szCs w:val="28"/>
          <w:highlight w:val="white"/>
        </w:rPr>
      </w:pPr>
      <w:ins w:id="120" w:author="Shahana Praveen" w:date="2023-08-23T08:13:16Z">
        <w:r>
          <w:rPr>
            <w:color w:val="1155CC"/>
            <w:sz w:val="20"/>
            <w:szCs w:val="20"/>
            <w:highlight w:val="white"/>
            <w:u w:val="single"/>
          </w:rPr>
          <w:t xml:space="preserve"> </w:t>
        </w:r>
      </w:ins>
    </w:p>
    <w:p>
      <w:pPr>
        <w:pStyle w:val="Normal1"/>
        <w:ind w:left="0" w:hanging="0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b/>
          <w:sz w:val="34"/>
          <w:szCs w:val="34"/>
          <w:highlight w:val="white"/>
        </w:rPr>
      </w:pPr>
      <w:bookmarkStart w:id="6" w:name="_hqfwhyxtsqvg"/>
      <w:bookmarkEnd w:id="6"/>
      <w:r>
        <w:rPr>
          <w:b/>
          <w:sz w:val="34"/>
          <w:szCs w:val="34"/>
          <w:highlight w:val="white"/>
        </w:rPr>
        <w:t>3. Tools and technologies</w:t>
      </w:r>
    </w:p>
    <w:p>
      <w:pPr>
        <w:pStyle w:val="Normal1"/>
        <w:rPr/>
      </w:pPr>
      <w:r>
        <w:rPr/>
      </w:r>
    </w:p>
    <w:p>
      <w:pPr>
        <w:pStyle w:val="Normal1"/>
        <w:numPr>
          <w:ilvl w:val="0"/>
          <w:numId w:val="5"/>
        </w:numPr>
        <w:ind w:left="720" w:hanging="360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Keycloak: 21.1.1</w:t>
      </w:r>
    </w:p>
    <w:p>
      <w:pPr>
        <w:pStyle w:val="Normal1"/>
        <w:numPr>
          <w:ilvl w:val="0"/>
          <w:numId w:val="5"/>
        </w:numPr>
        <w:ind w:left="720" w:hanging="360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Google Cloud Paltform(</w:t>
      </w:r>
      <w:hyperlink r:id="rId7">
        <w:r>
          <w:rPr>
            <w:sz w:val="28"/>
            <w:szCs w:val="28"/>
            <w:highlight w:val="white"/>
            <w:u w:val="single"/>
          </w:rPr>
          <w:t>https://console.cloud.google.com/apis/library</w:t>
        </w:r>
      </w:hyperlink>
      <w:r>
        <w:rPr>
          <w:sz w:val="28"/>
          <w:szCs w:val="28"/>
          <w:highlight w:val="white"/>
        </w:rPr>
        <w:t>)</w:t>
      </w:r>
    </w:p>
    <w:p>
      <w:pPr>
        <w:pStyle w:val="Normal1"/>
        <w:numPr>
          <w:ilvl w:val="0"/>
          <w:numId w:val="5"/>
        </w:numPr>
        <w:ind w:left="720" w:hanging="360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Vuejs-  3.3.4</w:t>
      </w:r>
    </w:p>
    <w:p>
      <w:pPr>
        <w:pStyle w:val="Normal1"/>
        <w:rPr>
          <w:highlight w:val="white"/>
        </w:rPr>
      </w:pPr>
      <w:r>
        <w:rPr>
          <w:highlight w:val="white"/>
        </w:rPr>
      </w:r>
    </w:p>
    <w:p>
      <w:pPr>
        <w:pStyle w:val="Normal1"/>
        <w:rPr>
          <w:highlight w:val="white"/>
        </w:rPr>
      </w:pPr>
      <w:r>
        <w:rPr>
          <w:highlight w:val="white"/>
        </w:rPr>
      </w:r>
    </w:p>
    <w:p>
      <w:pPr>
        <w:pStyle w:val="Normal1"/>
        <w:rPr>
          <w:highlight w:val="white"/>
        </w:rPr>
      </w:pPr>
      <w:r>
        <w:rPr>
          <w:highlight w:val="white"/>
        </w:rPr>
      </w:r>
    </w:p>
    <w:p>
      <w:pPr>
        <w:pStyle w:val="Normal1"/>
        <w:rPr>
          <w:b/>
          <w:b/>
          <w:sz w:val="30"/>
          <w:szCs w:val="30"/>
          <w:highlight w:val="white"/>
        </w:rPr>
      </w:pPr>
      <w:r>
        <w:rPr>
          <w:b/>
          <w:sz w:val="30"/>
          <w:szCs w:val="30"/>
          <w:highlight w:val="white"/>
        </w:rPr>
        <w:t>4. Reference link</w:t>
      </w:r>
    </w:p>
    <w:p>
      <w:pPr>
        <w:pStyle w:val="Normal1"/>
        <w:rPr>
          <w:sz w:val="28"/>
          <w:szCs w:val="28"/>
          <w:highlight w:val="white"/>
        </w:rPr>
      </w:pPr>
      <w:hyperlink r:id="rId8">
        <w:r>
          <w:rPr>
            <w:color w:val="1155CC"/>
            <w:sz w:val="28"/>
            <w:szCs w:val="28"/>
            <w:highlight w:val="white"/>
            <w:u w:val="single"/>
          </w:rPr>
          <w:t>https://keycloakthemes.com/blog/how-to-setup-sign-in-with-google-using-keycloak</w:t>
        </w:r>
      </w:hyperlink>
    </w:p>
    <w:p>
      <w:pPr>
        <w:pStyle w:val="Normal1"/>
        <w:rPr>
          <w:sz w:val="28"/>
          <w:szCs w:val="28"/>
          <w:highlight w:val="white"/>
        </w:rPr>
      </w:pPr>
      <w:r>
        <w:fldChar w:fldCharType="begin"/>
      </w:r>
      <w:r>
        <w:rPr>
          <w:sz w:val="28"/>
          <w:u w:val="single"/>
          <w:szCs w:val="28"/>
          <w:highlight w:val="white"/>
          <w:color w:val="1155CC"/>
        </w:rPr>
        <w:instrText xml:space="preserve"> HYPERLINK "https://www.keycloak.org/docs/latest/securing_apps/" \l "_javascript_adapter"</w:instrText>
      </w:r>
      <w:r>
        <w:rPr>
          <w:sz w:val="28"/>
          <w:u w:val="single"/>
          <w:szCs w:val="28"/>
          <w:highlight w:val="white"/>
          <w:color w:val="1155CC"/>
        </w:rPr>
        <w:fldChar w:fldCharType="separate"/>
      </w:r>
      <w:r>
        <w:rPr>
          <w:color w:val="1155CC"/>
          <w:sz w:val="28"/>
          <w:szCs w:val="28"/>
          <w:highlight w:val="white"/>
          <w:u w:val="single"/>
        </w:rPr>
        <w:t>https://www.keycloak.org/docs/latest/securing_apps/#_javascript_adapter</w:t>
      </w:r>
      <w:r>
        <w:rPr>
          <w:sz w:val="28"/>
          <w:u w:val="single"/>
          <w:szCs w:val="28"/>
          <w:highlight w:val="white"/>
          <w:color w:val="1155CC"/>
        </w:rPr>
        <w:fldChar w:fldCharType="end"/>
      </w:r>
    </w:p>
    <w:p>
      <w:pPr>
        <w:pStyle w:val="Normal1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</w:r>
    </w:p>
    <w:p>
      <w:pPr>
        <w:pStyle w:val="Heading2"/>
        <w:keepNext w:val="false"/>
        <w:keepLines w:val="false"/>
        <w:spacing w:lineRule="auto" w:line="240" w:before="360" w:after="80"/>
        <w:rPr>
          <w:sz w:val="28"/>
          <w:szCs w:val="28"/>
          <w:highlight w:val="white"/>
          <w:ins w:id="122" w:author="Shahana Praveen" w:date="2023-09-01T16:21:12Z"/>
        </w:rPr>
      </w:pPr>
      <w:ins w:id="121" w:author="Shahana Praveen" w:date="2023-09-01T16:21:12Z">
        <w:r>
          <w:rPr>
            <w:sz w:val="28"/>
            <w:szCs w:val="28"/>
            <w:highlight w:val="white"/>
          </w:rPr>
        </w:r>
      </w:ins>
      <w:bookmarkStart w:id="7" w:name="_e2yf1rakzeue"/>
      <w:bookmarkStart w:id="8" w:name="_e2yf1rakzeue"/>
      <w:bookmarkEnd w:id="8"/>
    </w:p>
    <w:p>
      <w:pPr>
        <w:pStyle w:val="Normal1"/>
        <w:rPr>
          <w:sz w:val="28"/>
          <w:szCs w:val="28"/>
          <w:highlight w:val="white"/>
          <w:ins w:id="124" w:author="Shahana Praveen" w:date="2023-09-01T16:21:12Z"/>
        </w:rPr>
      </w:pPr>
      <w:ins w:id="123" w:author="Shahana Praveen" w:date="2023-09-01T16:21:12Z">
        <w:r>
          <w:rPr>
            <w:sz w:val="28"/>
            <w:szCs w:val="28"/>
            <w:highlight w:val="white"/>
          </w:rPr>
        </w:r>
      </w:ins>
    </w:p>
    <w:p>
      <w:pPr>
        <w:pStyle w:val="Normal1"/>
        <w:rPr>
          <w:sz w:val="28"/>
          <w:szCs w:val="28"/>
          <w:highlight w:val="white"/>
          <w:ins w:id="126" w:author="Shahana Praveen" w:date="2023-09-01T16:21:12Z"/>
        </w:rPr>
      </w:pPr>
      <w:ins w:id="125" w:author="Shahana Praveen" w:date="2023-09-01T16:21:12Z">
        <w:r>
          <w:rPr>
            <w:sz w:val="28"/>
            <w:szCs w:val="28"/>
            <w:highlight w:val="white"/>
          </w:rPr>
        </w:r>
      </w:ins>
    </w:p>
    <w:p>
      <w:pPr>
        <w:pStyle w:val="Normal1"/>
        <w:pPrChange w:id="0" w:author="Shahana Praveen" w:date="2023-09-01T16:21:12Z">
          <w:pPr>
            <w:pStyle w:val="Heading2"/>
            <w:keepLines w:val="false"/>
            <w:keepNext w:val="false"/>
            <w:spacing w:lineRule="auto" w:line="240" w:before="0" w:after="80"/>
          </w:pPr>
        </w:pPrChange>
        <w:rPr/>
      </w:pPr>
      <w:r>
        <w:rPr/>
      </w:r>
      <w:bookmarkStart w:id="9" w:name="_bcf6x3rxov4d"/>
      <w:bookmarkStart w:id="10" w:name="_bcf6x3rxov4d"/>
      <w:bookmarkEnd w:id="10"/>
    </w:p>
    <w:p>
      <w:pPr>
        <w:pStyle w:val="Heading2"/>
        <w:keepNext w:val="false"/>
        <w:keepLines w:val="false"/>
        <w:spacing w:lineRule="auto" w:line="240" w:before="360" w:after="80"/>
        <w:rPr>
          <w:b/>
          <w:b/>
          <w:sz w:val="34"/>
          <w:szCs w:val="34"/>
        </w:rPr>
      </w:pPr>
      <w:r>
        <w:rPr>
          <w:b/>
          <w:sz w:val="34"/>
          <w:szCs w:val="34"/>
        </w:rPr>
      </w:r>
      <w:bookmarkStart w:id="11" w:name="_cgfywqh3ry5a"/>
      <w:bookmarkStart w:id="12" w:name="_cgfywqh3ry5a"/>
      <w:bookmarkEnd w:id="12"/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b/>
          <w:sz w:val="34"/>
          <w:szCs w:val="34"/>
        </w:rPr>
      </w:pPr>
      <w:r>
        <w:rPr>
          <w:b/>
          <w:sz w:val="34"/>
          <w:szCs w:val="34"/>
        </w:rPr>
      </w:r>
      <w:bookmarkStart w:id="13" w:name="_j2p45kxtyym1"/>
      <w:bookmarkStart w:id="14" w:name="_j2p45kxtyym1"/>
      <w:bookmarkEnd w:id="14"/>
    </w:p>
    <w:p>
      <w:pPr>
        <w:pStyle w:val="Heading2"/>
        <w:keepNext w:val="false"/>
        <w:keepLines w:val="false"/>
        <w:spacing w:lineRule="auto" w:line="240" w:before="360" w:after="80"/>
        <w:rPr>
          <w:b/>
          <w:b/>
          <w:sz w:val="34"/>
          <w:szCs w:val="34"/>
        </w:rPr>
      </w:pPr>
      <w:r>
        <w:rPr>
          <w:b/>
          <w:sz w:val="34"/>
          <w:szCs w:val="34"/>
        </w:rPr>
      </w:r>
      <w:bookmarkStart w:id="15" w:name="_5tumvuho5ynq"/>
      <w:bookmarkStart w:id="16" w:name="_5tumvuho5ynq"/>
      <w:bookmarkEnd w:id="16"/>
    </w:p>
    <w:p>
      <w:pPr>
        <w:pStyle w:val="Heading2"/>
        <w:keepNext w:val="false"/>
        <w:keepLines w:val="false"/>
        <w:spacing w:lineRule="auto" w:line="240" w:before="360" w:after="80"/>
        <w:rPr>
          <w:b/>
          <w:b/>
          <w:sz w:val="34"/>
          <w:szCs w:val="34"/>
          <w:ins w:id="128" w:author="Shahana Praveen" w:date="2023-09-01T16:21:40Z"/>
        </w:rPr>
      </w:pPr>
      <w:ins w:id="127" w:author="Shahana Praveen" w:date="2023-09-01T16:21:40Z">
        <w:r>
          <w:rPr>
            <w:b/>
            <w:sz w:val="34"/>
            <w:szCs w:val="34"/>
          </w:rPr>
        </w:r>
      </w:ins>
      <w:bookmarkStart w:id="17" w:name="_m308h4uw8din"/>
      <w:bookmarkStart w:id="18" w:name="_m308h4uw8din"/>
      <w:bookmarkEnd w:id="18"/>
    </w:p>
    <w:p>
      <w:pPr>
        <w:pStyle w:val="Normal1"/>
        <w:rPr>
          <w:b/>
          <w:b/>
          <w:sz w:val="34"/>
          <w:szCs w:val="34"/>
          <w:ins w:id="130" w:author="Shahana Praveen" w:date="2023-09-01T16:21:40Z"/>
        </w:rPr>
      </w:pPr>
      <w:ins w:id="129" w:author="Shahana Praveen" w:date="2023-09-01T16:21:40Z">
        <w:r>
          <w:rPr>
            <w:b/>
            <w:sz w:val="34"/>
            <w:szCs w:val="34"/>
          </w:rPr>
        </w:r>
      </w:ins>
    </w:p>
    <w:p>
      <w:pPr>
        <w:pStyle w:val="Normal1"/>
        <w:rPr>
          <w:b/>
          <w:b/>
          <w:sz w:val="34"/>
          <w:szCs w:val="34"/>
          <w:ins w:id="132" w:author="Shahana Praveen" w:date="2023-09-01T16:21:40Z"/>
        </w:rPr>
      </w:pPr>
      <w:ins w:id="131" w:author="Shahana Praveen" w:date="2023-09-01T16:21:40Z">
        <w:r>
          <w:rPr>
            <w:b/>
            <w:sz w:val="34"/>
            <w:szCs w:val="34"/>
          </w:rPr>
        </w:r>
      </w:ins>
    </w:p>
    <w:p>
      <w:pPr>
        <w:pStyle w:val="Normal1"/>
        <w:rPr>
          <w:b/>
          <w:b/>
          <w:sz w:val="34"/>
          <w:szCs w:val="34"/>
          <w:ins w:id="134" w:author="Shahana Praveen" w:date="2023-09-01T16:21:40Z"/>
        </w:rPr>
      </w:pPr>
      <w:ins w:id="133" w:author="Shahana Praveen" w:date="2023-09-01T16:21:40Z">
        <w:r>
          <w:rPr>
            <w:b/>
            <w:sz w:val="34"/>
            <w:szCs w:val="34"/>
          </w:rPr>
        </w:r>
      </w:ins>
    </w:p>
    <w:p>
      <w:pPr>
        <w:pStyle w:val="Normal1"/>
        <w:rPr>
          <w:b/>
          <w:b/>
          <w:sz w:val="34"/>
          <w:szCs w:val="34"/>
          <w:ins w:id="136" w:author="Shahana Praveen" w:date="2023-09-01T16:21:40Z"/>
        </w:rPr>
      </w:pPr>
      <w:ins w:id="135" w:author="Shahana Praveen" w:date="2023-09-01T16:21:40Z">
        <w:r>
          <w:rPr>
            <w:b/>
            <w:sz w:val="34"/>
            <w:szCs w:val="34"/>
          </w:rPr>
        </w:r>
      </w:ins>
    </w:p>
    <w:p>
      <w:pPr>
        <w:pStyle w:val="Normal1"/>
        <w:rPr>
          <w:b/>
          <w:b/>
          <w:sz w:val="34"/>
          <w:szCs w:val="34"/>
          <w:ins w:id="138" w:author="Shahana Praveen" w:date="2023-09-01T16:21:40Z"/>
        </w:rPr>
      </w:pPr>
      <w:ins w:id="137" w:author="Shahana Praveen" w:date="2023-09-01T16:21:40Z">
        <w:r>
          <w:rPr>
            <w:b/>
            <w:sz w:val="34"/>
            <w:szCs w:val="34"/>
          </w:rPr>
        </w:r>
      </w:ins>
    </w:p>
    <w:p>
      <w:pPr>
        <w:pStyle w:val="Normal1"/>
        <w:rPr>
          <w:b/>
          <w:b/>
          <w:sz w:val="34"/>
          <w:szCs w:val="34"/>
          <w:ins w:id="140" w:author="Shahana Praveen" w:date="2023-09-01T16:21:40Z"/>
        </w:rPr>
      </w:pPr>
      <w:ins w:id="139" w:author="Shahana Praveen" w:date="2023-09-01T16:21:40Z">
        <w:r>
          <w:rPr>
            <w:b/>
            <w:sz w:val="34"/>
            <w:szCs w:val="34"/>
          </w:rPr>
        </w:r>
      </w:ins>
    </w:p>
    <w:p>
      <w:pPr>
        <w:pStyle w:val="Normal1"/>
        <w:rPr>
          <w:b/>
          <w:b/>
          <w:sz w:val="34"/>
          <w:szCs w:val="34"/>
          <w:ins w:id="142" w:author="Shahana Praveen" w:date="2023-09-01T16:21:40Z"/>
        </w:rPr>
      </w:pPr>
      <w:ins w:id="141" w:author="Shahana Praveen" w:date="2023-09-01T16:21:40Z">
        <w:r>
          <w:rPr>
            <w:b/>
            <w:sz w:val="34"/>
            <w:szCs w:val="34"/>
          </w:rPr>
        </w:r>
      </w:ins>
    </w:p>
    <w:p>
      <w:pPr>
        <w:pStyle w:val="Normal1"/>
        <w:rPr>
          <w:b/>
          <w:b/>
          <w:sz w:val="34"/>
          <w:szCs w:val="34"/>
          <w:ins w:id="144" w:author="Shahana Praveen" w:date="2023-09-01T16:21:40Z"/>
        </w:rPr>
      </w:pPr>
      <w:ins w:id="143" w:author="Shahana Praveen" w:date="2023-09-01T16:21:40Z">
        <w:r>
          <w:rPr>
            <w:b/>
            <w:sz w:val="34"/>
            <w:szCs w:val="34"/>
          </w:rPr>
        </w:r>
      </w:ins>
    </w:p>
    <w:p>
      <w:pPr>
        <w:pStyle w:val="Normal1"/>
        <w:rPr>
          <w:b/>
          <w:b/>
          <w:sz w:val="34"/>
          <w:szCs w:val="34"/>
          <w:ins w:id="146" w:author="Shahana Praveen" w:date="2023-09-01T16:21:40Z"/>
        </w:rPr>
      </w:pPr>
      <w:ins w:id="145" w:author="Shahana Praveen" w:date="2023-09-01T16:21:40Z">
        <w:r>
          <w:rPr>
            <w:b/>
            <w:sz w:val="34"/>
            <w:szCs w:val="34"/>
          </w:rPr>
        </w:r>
      </w:ins>
    </w:p>
    <w:p>
      <w:pPr>
        <w:pStyle w:val="Normal1"/>
        <w:rPr>
          <w:b/>
          <w:b/>
          <w:sz w:val="34"/>
          <w:szCs w:val="34"/>
          <w:ins w:id="148" w:author="Shahana Praveen" w:date="2023-09-01T16:21:40Z"/>
        </w:rPr>
      </w:pPr>
      <w:ins w:id="147" w:author="Shahana Praveen" w:date="2023-09-01T16:21:40Z">
        <w:r>
          <w:rPr>
            <w:b/>
            <w:sz w:val="34"/>
            <w:szCs w:val="34"/>
          </w:rPr>
        </w:r>
      </w:ins>
    </w:p>
    <w:p>
      <w:pPr>
        <w:pStyle w:val="Normal1"/>
        <w:rPr>
          <w:b/>
          <w:b/>
          <w:sz w:val="34"/>
          <w:szCs w:val="34"/>
          <w:ins w:id="150" w:author="Shahana Praveen" w:date="2023-09-01T16:21:40Z"/>
        </w:rPr>
      </w:pPr>
      <w:ins w:id="149" w:author="Shahana Praveen" w:date="2023-09-01T16:21:40Z">
        <w:r>
          <w:rPr>
            <w:b/>
            <w:sz w:val="34"/>
            <w:szCs w:val="34"/>
          </w:rPr>
        </w:r>
      </w:ins>
    </w:p>
    <w:p>
      <w:pPr>
        <w:pStyle w:val="Normal1"/>
        <w:rPr>
          <w:b/>
          <w:b/>
          <w:sz w:val="34"/>
          <w:szCs w:val="34"/>
          <w:ins w:id="152" w:author="Shahana Praveen" w:date="2023-09-01T16:21:40Z"/>
        </w:rPr>
      </w:pPr>
      <w:ins w:id="151" w:author="Shahana Praveen" w:date="2023-09-01T16:21:40Z">
        <w:r>
          <w:rPr>
            <w:b/>
            <w:sz w:val="34"/>
            <w:szCs w:val="34"/>
          </w:rPr>
        </w:r>
      </w:ins>
    </w:p>
    <w:p>
      <w:pPr>
        <w:pStyle w:val="Normal1"/>
        <w:rPr>
          <w:b/>
          <w:b/>
          <w:sz w:val="34"/>
          <w:szCs w:val="34"/>
          <w:ins w:id="154" w:author="Shahana Praveen" w:date="2023-09-01T16:21:40Z"/>
        </w:rPr>
      </w:pPr>
      <w:ins w:id="153" w:author="Shahana Praveen" w:date="2023-09-01T16:21:40Z">
        <w:r>
          <w:rPr>
            <w:b/>
            <w:sz w:val="34"/>
            <w:szCs w:val="34"/>
          </w:rPr>
        </w:r>
      </w:ins>
    </w:p>
    <w:p>
      <w:pPr>
        <w:pStyle w:val="Normal1"/>
        <w:rPr>
          <w:b/>
          <w:b/>
          <w:sz w:val="34"/>
          <w:szCs w:val="34"/>
          <w:ins w:id="156" w:author="Shahana Praveen" w:date="2023-09-01T16:21:40Z"/>
        </w:rPr>
      </w:pPr>
      <w:ins w:id="155" w:author="Shahana Praveen" w:date="2023-09-01T16:21:40Z">
        <w:r>
          <w:rPr>
            <w:b/>
            <w:sz w:val="34"/>
            <w:szCs w:val="34"/>
          </w:rPr>
        </w:r>
      </w:ins>
    </w:p>
    <w:p>
      <w:pPr>
        <w:pStyle w:val="Normal1"/>
        <w:rPr>
          <w:b/>
          <w:b/>
          <w:sz w:val="34"/>
          <w:szCs w:val="34"/>
          <w:ins w:id="158" w:author="Shahana Praveen" w:date="2023-09-01T16:21:40Z"/>
        </w:rPr>
      </w:pPr>
      <w:ins w:id="157" w:author="Shahana Praveen" w:date="2023-09-01T16:21:40Z">
        <w:r>
          <w:rPr>
            <w:b/>
            <w:sz w:val="34"/>
            <w:szCs w:val="34"/>
          </w:rPr>
        </w:r>
      </w:ins>
    </w:p>
    <w:p>
      <w:pPr>
        <w:pStyle w:val="Normal1"/>
        <w:rPr>
          <w:b/>
          <w:b/>
          <w:sz w:val="34"/>
          <w:szCs w:val="34"/>
          <w:ins w:id="160" w:author="Shahana Praveen" w:date="2023-09-01T16:21:40Z"/>
        </w:rPr>
      </w:pPr>
      <w:ins w:id="159" w:author="Shahana Praveen" w:date="2023-09-01T16:21:40Z">
        <w:r>
          <w:rPr>
            <w:b/>
            <w:sz w:val="34"/>
            <w:szCs w:val="34"/>
          </w:rPr>
        </w:r>
      </w:ins>
    </w:p>
    <w:p>
      <w:pPr>
        <w:pStyle w:val="Normal1"/>
        <w:pPrChange w:id="0" w:author="Shahana Praveen" w:date="2023-09-01T16:21:40Z">
          <w:pPr>
            <w:pStyle w:val="Heading2"/>
            <w:keepLines w:val="false"/>
            <w:keepNext w:val="false"/>
            <w:spacing w:lineRule="auto" w:line="240" w:before="0" w:after="80"/>
          </w:pPr>
        </w:pPrChange>
        <w:rPr/>
      </w:pPr>
      <w:r>
        <w:rPr/>
      </w:r>
      <w:bookmarkStart w:id="19" w:name="_xxraeapod191"/>
      <w:bookmarkStart w:id="20" w:name="_xxraeapod191"/>
      <w:bookmarkEnd w:id="20"/>
    </w:p>
    <w:p>
      <w:pPr>
        <w:pStyle w:val="Normal1"/>
        <w:rPr/>
      </w:pPr>
      <w:r>
        <w:rPr/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b/>
          <w:sz w:val="34"/>
          <w:szCs w:val="34"/>
        </w:rPr>
      </w:pPr>
      <w:bookmarkStart w:id="21" w:name="_hmppj5jypvk"/>
      <w:bookmarkEnd w:id="21"/>
      <w:r>
        <w:rPr>
          <w:b/>
          <w:sz w:val="34"/>
          <w:szCs w:val="34"/>
        </w:rPr>
        <w:t>Google Auth and freeOTP using KeyCloak and Vue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One of the strong points in favour of Keycloak adoption is the fact that you can setup social signin for your application with a few clicks, no coding requirements needed. Keycloak supports out-of-the box an extensive list of social networks: Google, Github, Facebook, Linkedin, Microsoft, Twitter and many other providers. It’s even flexible enough to support the integration of any OpenId Connect or SAML 2.0 provider.</w:t>
      </w:r>
    </w:p>
    <w:p>
      <w:pPr>
        <w:pStyle w:val="Normal1"/>
        <w:rPr/>
      </w:pPr>
      <w:r>
        <w:rPr/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  <w:rPrChange w:id="0" w:author="Praveen Sankhala" w:date="2023-08-17T10:33:53Z"/>
        </w:rPr>
        <w:rPrChange w:id="0" w:author="Praveen Sankhala" w:date="2023-08-17T10:33:53Z"/>
      </w:r>
    </w:p>
    <w:p>
      <w:pPr>
        <w:pStyle w:val="Normal1"/>
        <w:ind w:left="720" w:hanging="0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  <w:rPrChange w:id="0" w:author="Praveen Sankhala" w:date="2023-08-17T10:33:53Z">
            <w:rPr>
              <w:b/>
            </w:rPr>
          </w:rPrChange>
        </w:rPr>
        <w:t xml:space="preserve">Setup Keycloak using podman </w:t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Heading1"/>
        <w:keepNext w:val="false"/>
        <w:keepLines w:val="false"/>
        <w:spacing w:lineRule="auto" w:line="240" w:before="480" w:after="120"/>
        <w:rPr>
          <w:b/>
          <w:b/>
          <w:sz w:val="38"/>
          <w:szCs w:val="38"/>
        </w:rPr>
      </w:pPr>
      <w:bookmarkStart w:id="22" w:name="_4ahn84evf74g"/>
      <w:bookmarkEnd w:id="22"/>
      <w:r>
        <w:rPr>
          <w:b/>
          <w:sz w:val="38"/>
          <w:szCs w:val="38"/>
          <w:rPrChange w:id="0" w:author="Praveen Sankhala" w:date="2023-08-17T10:32:59Z">
            <w:rPr>
              <w:sz w:val="46"/>
              <w:b/>
              <w:szCs w:val="46"/>
            </w:rPr>
          </w:rPrChange>
        </w:rPr>
        <w:t>Podman</w:t>
      </w:r>
    </w:p>
    <w:p>
      <w:pPr>
        <w:pStyle w:val="Normal1"/>
        <w:rPr>
          <w:b/>
          <w:b/>
        </w:rPr>
      </w:pPr>
      <w:r>
        <w:rPr>
          <w:b/>
        </w:rPr>
        <w:t>Get started with Keycloak on Podman</w: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b/>
          <w:sz w:val="34"/>
          <w:szCs w:val="34"/>
        </w:rPr>
      </w:pPr>
      <w:bookmarkStart w:id="23" w:name="_3o8xnipy51n5"/>
      <w:bookmarkEnd w:id="23"/>
      <w:r>
        <w:rPr>
          <w:b/>
          <w:sz w:val="34"/>
          <w:szCs w:val="34"/>
        </w:rPr>
        <w:t>Before you start</w:t>
      </w:r>
    </w:p>
    <w:p>
      <w:pPr>
        <w:pStyle w:val="Normal1"/>
        <w:spacing w:lineRule="auto" w:line="240" w:before="240" w:after="240"/>
        <w:rPr>
          <w:b/>
          <w:b/>
        </w:rPr>
      </w:pPr>
      <w:r>
        <w:rPr>
          <w:b/>
        </w:rPr>
        <w:t>Make sure you have Podman installed.</w: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b/>
          <w:sz w:val="34"/>
          <w:szCs w:val="34"/>
        </w:rPr>
      </w:pPr>
      <w:bookmarkStart w:id="24" w:name="_9gy88ra7vcbu"/>
      <w:bookmarkEnd w:id="24"/>
      <w:r>
        <w:rPr>
          <w:b/>
          <w:sz w:val="34"/>
          <w:szCs w:val="34"/>
        </w:rPr>
        <w:t>Start Keycloak</w:t>
      </w:r>
    </w:p>
    <w:p>
      <w:pPr>
        <w:pStyle w:val="Normal1"/>
        <w:spacing w:lineRule="auto" w:line="240" w:before="240" w:after="240"/>
        <w:rPr>
          <w:b/>
          <w:b/>
        </w:rPr>
      </w:pPr>
      <w:r>
        <w:rPr>
          <w:b/>
        </w:rPr>
        <w:t>From a terminal, enter the following command to start Keycloak:</w:t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ind w:left="720" w:hanging="0"/>
        <w:rPr>
          <w:shd w:fill="D9D9D9" w:val="clear"/>
          <w:ins w:id="167" w:author="Shahana Praveen" w:date="2023-09-01T16:24:51Z"/>
        </w:rPr>
      </w:pPr>
      <w:r>
        <w:rPr>
          <w:shd w:fill="D9D9D9" w:val="clear"/>
        </w:rPr>
        <w:t xml:space="preserve">podman run -p 8080:8080 -e KEYCLOAK_ADMIN=admin -e </w:t>
      </w:r>
      <w:ins w:id="164" w:author="Praveen Sankhala" w:date="2023-08-16T14:07:09Z">
        <w:del w:id="165" w:author="Ravi Shankar Ravi" w:date="2023-08-19T17:04:52Z">
          <w:r>
            <w:rPr>
              <w:shd w:fill="D9D9D9" w:val="clear"/>
            </w:rPr>
            <w:delText>K</w:delText>
          </w:r>
        </w:del>
      </w:ins>
      <w:del w:id="166" w:author="Praveen Sankhala" w:date="2023-08-16T14:07:09Z">
        <w:r>
          <w:rPr>
            <w:shd w:fill="D9D9D9" w:val="clear"/>
          </w:rPr>
          <w:delText>K</w:delText>
        </w:r>
      </w:del>
      <w:r>
        <w:rPr>
          <w:shd w:fill="D9D9D9" w:val="clear"/>
        </w:rPr>
        <w:t>EYCLOAK_ADMIN_PASSWORD=admin quay.io/keycloak/keycloak:21.1.1 start-dev</w:t>
      </w:r>
    </w:p>
    <w:p>
      <w:pPr>
        <w:pStyle w:val="Normal1"/>
        <w:ind w:left="720" w:hanging="0"/>
        <w:rPr>
          <w:shd w:fill="D9D9D9" w:val="clear"/>
          <w:ins w:id="169" w:author="Shahana Praveen" w:date="2023-09-01T16:24:51Z"/>
        </w:rPr>
      </w:pPr>
      <w:ins w:id="168" w:author="Shahana Praveen" w:date="2023-09-01T16:24:51Z">
        <w:r>
          <w:rPr>
            <w:shd w:fill="D9D9D9" w:val="clear"/>
          </w:rPr>
        </w:r>
      </w:ins>
    </w:p>
    <w:p>
      <w:pPr>
        <w:pStyle w:val="Normal1"/>
        <w:ind w:left="720" w:hanging="0"/>
        <w:rPr>
          <w:shd w:fill="D9D9D9" w:val="clear"/>
          <w:ins w:id="171" w:author="Shahana Praveen" w:date="2023-09-01T16:24:51Z"/>
        </w:rPr>
      </w:pPr>
      <w:ins w:id="170" w:author="Shahana Praveen" w:date="2023-09-01T16:24:51Z">
        <w:r>
          <w:rPr>
            <w:shd w:fill="D9D9D9" w:val="clear"/>
          </w:rPr>
          <w:t>(podman run -p 8080:8080 -e KEYCLOAK_ADMIN=admin -e KEYCLOAK_ADMIN_PASSWORD=admin quay.io/keycloak/keycloak:21.1.1 start-dev</w:t>
        </w:r>
      </w:ins>
    </w:p>
    <w:p>
      <w:pPr>
        <w:pStyle w:val="Normal1"/>
        <w:ind w:left="720" w:hanging="0"/>
        <w:rPr>
          <w:shd w:fill="D9D9D9" w:val="clear"/>
        </w:rPr>
      </w:pPr>
      <w:ins w:id="172" w:author="Shahana Praveen" w:date="2023-09-01T16:24:51Z">
        <w:r>
          <w:rPr>
            <w:shd w:fill="D9D9D9" w:val="clear"/>
          </w:rPr>
          <w:t>)</w:t>
        </w:r>
      </w:ins>
    </w:p>
    <w:p>
      <w:pPr>
        <w:pStyle w:val="Normal1"/>
        <w:ind w:left="720" w:hanging="0"/>
        <w:rPr/>
      </w:pPr>
      <w:r>
        <w:rPr/>
      </w:r>
    </w:p>
    <w:p>
      <w:pPr>
        <w:pStyle w:val="Normal1"/>
        <w:ind w:left="0" w:hanging="0"/>
        <w:rPr>
          <w:b/>
          <w:b/>
        </w:rPr>
      </w:pPr>
      <w:r>
        <w:rPr>
          <w:b/>
        </w:rPr>
        <w:t xml:space="preserve">This command starts Keycloak exposed on the local port 8080 and creates an initial admin user with the username </w:t>
      </w:r>
      <w:r>
        <w:rPr>
          <w:rFonts w:eastAsia="Roboto Mono" w:cs="Roboto Mono" w:ascii="Roboto Mono" w:hAnsi="Roboto Mono"/>
          <w:b/>
          <w:color w:val="188038"/>
        </w:rPr>
        <w:t>admin</w:t>
      </w:r>
      <w:r>
        <w:rPr>
          <w:b/>
        </w:rPr>
        <w:t xml:space="preserve"> and password </w:t>
      </w:r>
      <w:r>
        <w:rPr>
          <w:rFonts w:eastAsia="Roboto Mono" w:cs="Roboto Mono" w:ascii="Roboto Mono" w:hAnsi="Roboto Mono"/>
          <w:b/>
          <w:color w:val="188038"/>
        </w:rPr>
        <w:t>admin</w:t>
      </w:r>
      <w:r>
        <w:rPr>
          <w:b/>
        </w:rPr>
        <w:t>.</w:t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spacing w:lineRule="auto" w:line="240" w:before="0" w:after="240"/>
        <w:rPr>
          <w:b/>
          <w:b/>
          <w:color w:val="0000FF"/>
        </w:rPr>
      </w:pPr>
      <w:r>
        <w:rPr>
          <w:b/>
        </w:rPr>
        <w:t xml:space="preserve">Next, log into Keycloak Administration Console, available at: </w:t>
      </w:r>
      <w:r>
        <w:rPr>
          <w:b/>
          <w:color w:val="0000FF"/>
        </w:rPr>
        <w:t>http://localhost:8080</w:t>
      </w:r>
    </w:p>
    <w:p>
      <w:pPr>
        <w:pStyle w:val="Normal1"/>
        <w:spacing w:lineRule="auto" w:line="240" w:before="240" w:after="240"/>
        <w:rPr>
          <w:b/>
          <w:b/>
        </w:rPr>
      </w:pPr>
      <w:r>
        <w:rPr>
          <w:b/>
        </w:rPr>
        <w:t>In your first Login, you will be requested to create an administration user:</w:t>
      </w:r>
    </w:p>
    <w:p>
      <w:pPr>
        <w:pStyle w:val="Normal1"/>
        <w:spacing w:lineRule="auto" w:line="240" w:before="240" w:after="240"/>
        <w:rPr>
          <w:b/>
          <w:b/>
        </w:rPr>
      </w:pPr>
      <w:r>
        <w:rPr/>
        <w:drawing>
          <wp:inline distT="0" distB="0" distL="0" distR="0">
            <wp:extent cx="6744970" cy="4368800"/>
            <wp:effectExtent l="0" t="0" r="0" b="0"/>
            <wp:docPr id="2" name="image1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8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40" w:after="240"/>
        <w:rPr>
          <w:b/>
          <w:b/>
        </w:rPr>
      </w:pPr>
      <w:r>
        <w:rPr>
          <w:b/>
        </w:rPr>
      </w:r>
    </w:p>
    <w:p>
      <w:pPr>
        <w:pStyle w:val="Normal1"/>
        <w:spacing w:lineRule="auto" w:line="240" w:before="240" w:after="240"/>
        <w:rPr>
          <w:b/>
          <w:b/>
        </w:rPr>
      </w:pPr>
      <w:r>
        <w:rPr>
          <w:b/>
        </w:rPr>
        <w:t>==================================================================================</w:t>
      </w:r>
    </w:p>
    <w:p>
      <w:pPr>
        <w:pStyle w:val="Normal1"/>
        <w:ind w:left="0" w:hanging="0"/>
        <w:rPr>
          <w:b/>
          <w:b/>
          <w:del w:id="174" w:author="Praveen Sankhala" w:date="2023-08-17T11:48:36Z"/>
        </w:rPr>
      </w:pPr>
      <w:del w:id="173" w:author="Praveen Sankhala" w:date="2023-08-17T11:48:36Z">
        <w:r>
          <w:rPr/>
          <w:drawing>
            <wp:inline distT="0" distB="0" distL="0" distR="0">
              <wp:extent cx="6629400" cy="3990975"/>
              <wp:effectExtent l="0" t="0" r="0" b="0"/>
              <wp:docPr id="3" name="image1.png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" name="image1.png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29400" cy="39909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  <w:t>Next, login with the admin user you have just created:</w:t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/>
        <w:drawing>
          <wp:inline distT="0" distB="0" distL="0" distR="0">
            <wp:extent cx="4800600" cy="3638550"/>
            <wp:effectExtent l="0" t="0" r="0" b="0"/>
            <wp:docPr id="4" name="image2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1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Heading1"/>
        <w:keepNext w:val="false"/>
        <w:keepLines w:val="false"/>
        <w:spacing w:lineRule="auto" w:line="240" w:before="480" w:after="120"/>
        <w:rPr>
          <w:b/>
          <w:b/>
          <w:sz w:val="46"/>
          <w:szCs w:val="46"/>
        </w:rPr>
      </w:pPr>
      <w:bookmarkStart w:id="25" w:name="_la6t3hgn6z7h"/>
      <w:bookmarkEnd w:id="25"/>
      <w:r>
        <w:rPr>
          <w:b/>
          <w:sz w:val="46"/>
          <w:szCs w:val="46"/>
        </w:rPr>
        <w:t>The Keycloak server</w:t>
      </w:r>
    </w:p>
    <w:p>
      <w:pPr>
        <w:pStyle w:val="Normal1"/>
        <w:spacing w:lineRule="auto" w:line="240" w:before="240" w:after="240"/>
        <w:rPr>
          <w:b/>
          <w:b/>
          <w:shd w:fill="D9D9D9" w:val="clear"/>
        </w:rPr>
      </w:pPr>
      <w:r>
        <w:rPr/>
        <w:t>Once you log in, Keycloak shows you the</w:t>
      </w:r>
      <w:r>
        <w:rPr>
          <w:b/>
          <w:shd w:fill="F3F3F3" w:val="clear"/>
        </w:rPr>
        <w:t xml:space="preserve"> </w:t>
      </w:r>
      <w:r>
        <w:rPr>
          <w:b/>
          <w:shd w:fill="D9D9D9" w:val="clear"/>
        </w:rPr>
        <w:t>Master realm.</w:t>
      </w:r>
    </w:p>
    <w:p>
      <w:pPr>
        <w:pStyle w:val="Normal1"/>
        <w:rPr>
          <w:b/>
          <w:b/>
          <w:u w:val="single"/>
        </w:rPr>
      </w:pPr>
      <w:r>
        <w:rPr>
          <w:b/>
          <w:u w:val="single"/>
        </w:rPr>
        <w:t>Realm Definition .</w:t>
      </w:r>
    </w:p>
    <w:p>
      <w:pPr>
        <w:pStyle w:val="Normal1"/>
        <w:rPr/>
      </w:pPr>
      <w:r>
        <w:rPr/>
      </w:r>
    </w:p>
    <w:p>
      <w:pPr>
        <w:pStyle w:val="Normal1"/>
        <w:rPr>
          <w:b/>
          <w:b/>
        </w:rPr>
      </w:pPr>
      <w:r>
        <w:rPr/>
        <w:t>A realm manages a set of users, credentials, roles, and groups. A user belongs to and logs into a realm. Realms are isolated from one another and can only manage and authenticate the users that they control.</w:t>
      </w:r>
    </w:p>
    <w:p>
      <w:pPr>
        <w:pStyle w:val="Normal1"/>
        <w:ind w:left="720" w:hanging="0"/>
        <w:rPr>
          <w:b/>
          <w:b/>
        </w:rPr>
      </w:pPr>
      <w:r>
        <w:rPr>
          <w:b/>
        </w:rPr>
      </w:r>
    </w:p>
    <w:p>
      <w:pPr>
        <w:pStyle w:val="Normal1"/>
        <w:ind w:left="720" w:hanging="0"/>
        <w:rPr/>
      </w:pPr>
      <w:r>
        <w:rPr/>
      </w:r>
    </w:p>
    <w:p>
      <w:pPr>
        <w:pStyle w:val="Normal1"/>
        <w:numPr>
          <w:ilvl w:val="0"/>
          <w:numId w:val="14"/>
        </w:numPr>
        <w:ind w:left="720" w:hanging="360"/>
        <w:rPr>
          <w:b/>
          <w:b/>
          <w:u w:val="none"/>
        </w:rPr>
      </w:pPr>
      <w:r>
        <w:rPr>
          <w:b/>
        </w:rPr>
        <w:t>Create Realm for Google Authentication.</w:t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Procedure</w:t>
      </w:r>
    </w:p>
    <w:p>
      <w:pPr>
        <w:pStyle w:val="Normal1"/>
        <w:numPr>
          <w:ilvl w:val="0"/>
          <w:numId w:val="6"/>
        </w:numPr>
        <w:spacing w:lineRule="auto" w:line="240" w:before="240" w:afterAutospacing="0" w:after="0"/>
        <w:ind w:left="720" w:hanging="360"/>
        <w:rPr/>
      </w:pPr>
      <w:r>
        <w:rPr/>
        <w:t>Point to the top of the left pane.</w:t>
        <w:br/>
      </w:r>
    </w:p>
    <w:p>
      <w:pPr>
        <w:pStyle w:val="Normal1"/>
        <w:numPr>
          <w:ilvl w:val="0"/>
          <w:numId w:val="6"/>
        </w:numPr>
        <w:spacing w:lineRule="auto" w:line="240" w:beforeAutospacing="0" w:before="0" w:after="240"/>
        <w:ind w:left="720" w:hanging="360"/>
        <w:pPrChange w:id="0" w:author="Ravi Shankar Ravi" w:date="2023-08-19T15:36:18Z">
          <w:pPr>
            <w:numPr>
              <w:ilvl w:val="0"/>
              <w:numId w:val="6"/>
            </w:numPr>
            <w:ind w:left="720" w:hanging="360"/>
            <w:spacing w:lineRule="auto" w:line="240" w:before="240" w:after="240"/>
          </w:pPr>
        </w:pPrChange>
        <w:rPr/>
      </w:pPr>
      <w:r>
        <w:rPr/>
        <w:t xml:space="preserve">Click </w:t>
      </w:r>
      <w:r>
        <w:rPr>
          <w:b/>
        </w:rPr>
        <w:t>Create Realm</w:t>
      </w:r>
      <w:r>
        <w:rPr/>
        <w:t>.</w:t>
        <w:br/>
        <w:br/>
        <w:br/>
        <w:t xml:space="preserve"> Add realm menu</w:t>
      </w:r>
      <w:ins w:id="175" w:author="Praveen Sankhala" w:date="2023-08-17T11:30:50Z">
        <w:r>
          <w:rPr/>
          <w:t>file:///tmp/mume2023717-2620-1ac73x.ewp7q.html</w:t>
        </w:r>
      </w:ins>
    </w:p>
    <w:p>
      <w:pPr>
        <w:pStyle w:val="Normal1"/>
        <w:rPr/>
      </w:pPr>
      <w:r>
        <w:rPr/>
        <w:drawing>
          <wp:inline distT="0" distB="0" distL="0" distR="0">
            <wp:extent cx="6229350" cy="6172200"/>
            <wp:effectExtent l="0" t="0" r="0" b="0"/>
            <wp:docPr id="5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numPr>
          <w:ilvl w:val="0"/>
          <w:numId w:val="8"/>
        </w:numPr>
        <w:spacing w:lineRule="auto" w:line="240" w:before="0" w:afterAutospacing="0" w:after="0"/>
        <w:ind w:left="720" w:hanging="360"/>
        <w:rPr/>
      </w:pPr>
      <w:r>
        <w:rPr/>
        <w:t>Enter a name for the realm.</w:t>
        <w:br/>
      </w:r>
    </w:p>
    <w:p>
      <w:pPr>
        <w:pStyle w:val="Normal1"/>
        <w:numPr>
          <w:ilvl w:val="0"/>
          <w:numId w:val="8"/>
        </w:numPr>
        <w:spacing w:lineRule="auto" w:line="240" w:before="0" w:after="240"/>
        <w:ind w:left="720" w:hanging="360"/>
        <w:rPr/>
      </w:pPr>
      <w:r>
        <w:rPr/>
        <w:t xml:space="preserve">Click </w:t>
      </w:r>
      <w:r>
        <w:rPr>
          <w:b/>
        </w:rPr>
        <w:t>Create</w:t>
      </w:r>
      <w:r>
        <w:rPr/>
        <w:t>.</w:t>
        <w:br/>
        <w:br/>
        <w:br/>
      </w:r>
      <w:r>
        <w:rPr>
          <w:b/>
          <w:u w:val="single"/>
        </w:rPr>
        <w:t xml:space="preserve"> Create realm  </w:t>
      </w:r>
    </w:p>
    <w:p>
      <w:pPr>
        <w:pStyle w:val="Normal1"/>
        <w:rPr/>
      </w:pPr>
      <w:r>
        <w:rPr/>
        <w:drawing>
          <wp:inline distT="0" distB="0" distL="0" distR="0">
            <wp:extent cx="6248400" cy="4286250"/>
            <wp:effectExtent l="0" t="0" r="0" b="0"/>
            <wp:docPr id="6" name="image1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7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The current realm is now set to the realm you just created. You can switch between realms by clicking the realm name in the menu.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b/>
          <w:color w:val="000000"/>
          <w:sz w:val="26"/>
          <w:szCs w:val="26"/>
        </w:rPr>
      </w:pPr>
      <w:bookmarkStart w:id="26" w:name="_kxy1cyvz5i03"/>
      <w:bookmarkEnd w:id="26"/>
      <w:r>
        <w:rPr>
          <w:b/>
          <w:color w:val="000000"/>
          <w:sz w:val="26"/>
          <w:szCs w:val="26"/>
        </w:rPr>
        <w:t>Configuring SSL for a realm</w:t>
      </w:r>
    </w:p>
    <w:p>
      <w:pPr>
        <w:pStyle w:val="Normal1"/>
        <w:rPr>
          <w:color w:val="1155CC"/>
          <w:u w:val="single"/>
        </w:rPr>
      </w:pPr>
      <w:r>
        <w:rPr>
          <w:color w:val="1155CC"/>
          <w:u w:val="single"/>
        </w:rPr>
      </w:r>
    </w:p>
    <w:p>
      <w:pPr>
        <w:pStyle w:val="Normal1"/>
        <w:spacing w:lineRule="auto" w:line="240" w:before="240" w:after="240"/>
        <w:rPr/>
      </w:pPr>
      <w:r>
        <w:rPr/>
        <w:t>Each realm has an associated SSL Mode, which defines the SSL/HTTPS requirements for interacting with the realm. Browsers and applications that interact with the realm honor the SSL/HTTPS requirements defined by the SSL Mode or they cannot interact with the server.</w:t>
      </w:r>
    </w:p>
    <w:p>
      <w:pPr>
        <w:pStyle w:val="Normal1"/>
        <w:rPr/>
      </w:pPr>
      <w:r>
        <w:rPr/>
        <w:t>Procedure</w:t>
      </w:r>
    </w:p>
    <w:p>
      <w:pPr>
        <w:pStyle w:val="Normal1"/>
        <w:numPr>
          <w:ilvl w:val="0"/>
          <w:numId w:val="12"/>
        </w:numPr>
        <w:spacing w:lineRule="auto" w:line="240" w:before="240" w:afterAutospacing="0" w:after="0"/>
        <w:ind w:left="720" w:hanging="360"/>
        <w:rPr/>
      </w:pPr>
      <w:r>
        <w:rPr/>
        <w:t xml:space="preserve">Click </w:t>
      </w:r>
      <w:r>
        <w:rPr>
          <w:b/>
        </w:rPr>
        <w:t>Realm settings</w:t>
      </w:r>
      <w:r>
        <w:rPr/>
        <w:t xml:space="preserve"> in the menu.</w:t>
        <w:br/>
      </w:r>
    </w:p>
    <w:p>
      <w:pPr>
        <w:pStyle w:val="Normal1"/>
        <w:numPr>
          <w:ilvl w:val="0"/>
          <w:numId w:val="12"/>
        </w:numPr>
        <w:spacing w:lineRule="auto" w:line="240" w:beforeAutospacing="0" w:before="0" w:after="240"/>
        <w:ind w:left="720" w:hanging="360"/>
        <w:rPr/>
      </w:pPr>
      <w:r>
        <w:rPr/>
        <w:t xml:space="preserve">Click the </w:t>
      </w:r>
      <w:r>
        <w:rPr>
          <w:b/>
        </w:rPr>
        <w:t>General</w:t>
      </w:r>
      <w:r>
        <w:rPr/>
        <w:t xml:space="preserve"> tab.</w:t>
        <w:br/>
        <w:br/>
        <w:br/>
        <w:t xml:space="preserve"> </w:t>
      </w:r>
      <w:r>
        <w:rPr>
          <w:b/>
          <w:u w:val="single"/>
        </w:rPr>
        <w:t>General tab</w:t>
      </w:r>
    </w:p>
    <w:p>
      <w:pPr>
        <w:pStyle w:val="Normal1"/>
        <w:rPr/>
      </w:pPr>
      <w:r>
        <w:rPr/>
      </w:r>
    </w:p>
    <w:p>
      <w:pPr>
        <w:pStyle w:val="Normal1"/>
        <w:ind w:left="0" w:hanging="0"/>
        <w:rPr>
          <w:b/>
          <w:b/>
        </w:rPr>
      </w:pPr>
      <w:r>
        <w:rPr>
          <w:b/>
        </w:rPr>
        <w:drawing>
          <wp:anchor behindDoc="0" distT="114300" distB="114300" distL="114300" distR="114300" simplePos="0" locked="0" layoutInCell="0" allowOverlap="1" relativeHeight="64">
            <wp:simplePos x="0" y="0"/>
            <wp:positionH relativeFrom="column">
              <wp:posOffset>19050</wp:posOffset>
            </wp:positionH>
            <wp:positionV relativeFrom="paragraph">
              <wp:posOffset>203835</wp:posOffset>
            </wp:positionV>
            <wp:extent cx="7131685" cy="5643245"/>
            <wp:effectExtent l="0" t="0" r="0" b="0"/>
            <wp:wrapSquare wrapText="bothSides"/>
            <wp:docPr id="7" name="image2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4.pn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4433" t="-759" r="663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1685" cy="5643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numPr>
          <w:ilvl w:val="0"/>
          <w:numId w:val="15"/>
        </w:numPr>
        <w:spacing w:lineRule="auto" w:line="240" w:before="0" w:afterAutospacing="0" w:after="0"/>
        <w:ind w:left="720" w:hanging="360"/>
        <w:rPr/>
      </w:pPr>
      <w:r>
        <w:rPr/>
        <w:t xml:space="preserve">Set </w:t>
      </w:r>
      <w:r>
        <w:rPr>
          <w:b/>
        </w:rPr>
        <w:t>Require SSL</w:t>
      </w:r>
      <w:r>
        <w:rPr/>
        <w:t xml:space="preserve"> to one of the following SSL modes: </w:t>
      </w:r>
      <w:r>
        <w:rPr>
          <w:b/>
        </w:rPr>
        <w:t>example</w:t>
      </w:r>
      <w:r>
        <w:rPr/>
        <w:br/>
        <w:br/>
      </w:r>
    </w:p>
    <w:p>
      <w:pPr>
        <w:pStyle w:val="Normal1"/>
        <w:numPr>
          <w:ilvl w:val="1"/>
          <w:numId w:val="15"/>
        </w:numPr>
        <w:spacing w:lineRule="auto" w:line="240" w:before="0" w:afterAutospacing="0" w:after="0"/>
        <w:ind w:left="1440" w:hanging="360"/>
        <w:rPr/>
      </w:pPr>
      <w:r>
        <w:rPr>
          <w:b/>
          <w:u w:val="single"/>
        </w:rPr>
        <w:t>External requests</w:t>
      </w:r>
      <w:r>
        <w:rPr/>
        <w:t xml:space="preserve"> Users can interact with Keycloak without SSL so long as they stick to private IP addresses such as </w:t>
      </w:r>
      <w:r>
        <w:rPr>
          <w:rFonts w:eastAsia="Roboto Mono" w:cs="Roboto Mono" w:ascii="Roboto Mono" w:hAnsi="Roboto Mono"/>
          <w:color w:val="188038"/>
        </w:rPr>
        <w:t>localhost</w:t>
      </w:r>
      <w:r>
        <w:rPr/>
        <w:t xml:space="preserve">, </w:t>
      </w:r>
      <w:r>
        <w:rPr>
          <w:rFonts w:eastAsia="Roboto Mono" w:cs="Roboto Mono" w:ascii="Roboto Mono" w:hAnsi="Roboto Mono"/>
          <w:color w:val="188038"/>
        </w:rPr>
        <w:t>127.0.0.1</w:t>
      </w:r>
      <w:r>
        <w:rPr/>
        <w:t xml:space="preserve">, </w:t>
      </w:r>
      <w:r>
        <w:rPr>
          <w:rFonts w:eastAsia="Roboto Mono" w:cs="Roboto Mono" w:ascii="Roboto Mono" w:hAnsi="Roboto Mono"/>
          <w:color w:val="188038"/>
        </w:rPr>
        <w:t>10.x.x.x</w:t>
      </w:r>
      <w:r>
        <w:rPr/>
        <w:t xml:space="preserve">, </w:t>
      </w:r>
      <w:r>
        <w:rPr>
          <w:rFonts w:eastAsia="Roboto Mono" w:cs="Roboto Mono" w:ascii="Roboto Mono" w:hAnsi="Roboto Mono"/>
          <w:color w:val="188038"/>
        </w:rPr>
        <w:t>192.168.x.x</w:t>
      </w:r>
      <w:r>
        <w:rPr/>
        <w:t xml:space="preserve">, and </w:t>
      </w:r>
      <w:r>
        <w:rPr>
          <w:rFonts w:eastAsia="Roboto Mono" w:cs="Roboto Mono" w:ascii="Roboto Mono" w:hAnsi="Roboto Mono"/>
          <w:color w:val="188038"/>
        </w:rPr>
        <w:t>172.16.x.x</w:t>
      </w:r>
      <w:r>
        <w:rPr/>
        <w:t>. If you try to access Keycloak without SSL from a non-private IP address, you will get an error.</w:t>
        <w:br/>
      </w:r>
    </w:p>
    <w:p>
      <w:pPr>
        <w:pStyle w:val="Normal1"/>
        <w:numPr>
          <w:ilvl w:val="1"/>
          <w:numId w:val="15"/>
        </w:numPr>
        <w:spacing w:lineRule="auto" w:line="240" w:before="0" w:afterAutospacing="0" w:after="0"/>
        <w:ind w:left="1440" w:hanging="360"/>
        <w:rPr/>
      </w:pPr>
      <w:r>
        <w:rPr>
          <w:b/>
          <w:u w:val="single"/>
        </w:rPr>
        <w:t>None</w:t>
      </w:r>
      <w:r>
        <w:rPr/>
        <w:t xml:space="preserve"> Keycloak does not require SSL. This choice applies only in development when you are experimenting and do not plan to support this deployment.</w:t>
        <w:br/>
      </w:r>
    </w:p>
    <w:p>
      <w:pPr>
        <w:pStyle w:val="Normal1"/>
        <w:numPr>
          <w:ilvl w:val="1"/>
          <w:numId w:val="15"/>
        </w:numPr>
        <w:spacing w:lineRule="auto" w:line="240" w:before="0" w:after="240"/>
        <w:ind w:left="1440" w:hanging="360"/>
        <w:rPr/>
      </w:pPr>
      <w:r>
        <w:rPr>
          <w:b/>
          <w:u w:val="single"/>
        </w:rPr>
        <w:t>All requests</w:t>
      </w:r>
      <w:r>
        <w:rPr/>
        <w:t xml:space="preserve"> Keycloak requires SSL for all IP addresses.</w:t>
        <w:br/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  <w:t>3. Add Identity Provider from the list Choose Google</w:t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del w:id="176" w:author="Shahana Praveen" w:date="2023-08-19T06:38:09Z">
        <w:r>
          <w:rPr/>
          <w:delText>​</w:delText>
        </w:r>
      </w:del>
      <w:del w:id="177" w:author="Shahana Praveen" w:date="2023-08-19T06:38:09Z">
        <w:r>
          <w:drawing>
            <wp:anchor behindDoc="0" distT="114300" distB="114300" distL="114300" distR="114300" simplePos="0" locked="0" layoutInCell="0" allowOverlap="1" relativeHeight="63">
              <wp:simplePos x="0" y="0"/>
              <wp:positionH relativeFrom="column">
                <wp:posOffset>19050</wp:posOffset>
              </wp:positionH>
              <wp:positionV relativeFrom="paragraph">
                <wp:posOffset>203835</wp:posOffset>
              </wp:positionV>
              <wp:extent cx="6998335" cy="5200650"/>
              <wp:effectExtent l="0" t="0" r="0" b="0"/>
              <wp:wrapSquare wrapText="bothSides"/>
              <wp:docPr id="8" name="image14.png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image14.png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1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998335" cy="52006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  <w:del w:id="178" w:author="Shahana Praveen" w:date="2023-08-19T06:38:09Z">
        <w:r>
          <w:rPr/>
          <w:delText>​</w:delText>
        </w:r>
      </w:del>
    </w:p>
    <w:p>
      <w:pPr>
        <w:pStyle w:val="Normal1"/>
        <w:ind w:left="0" w:hanging="0"/>
        <w:rPr>
          <w:b/>
          <w:b/>
        </w:rPr>
      </w:pPr>
      <w:r>
        <w:rPr>
          <w:b/>
        </w:rPr>
        <w:drawing>
          <wp:anchor behindDoc="0" distT="114300" distB="114300" distL="114300" distR="114300" simplePos="0" locked="0" layoutInCell="0" allowOverlap="1" relativeHeight="62">
            <wp:simplePos x="0" y="0"/>
            <wp:positionH relativeFrom="column">
              <wp:posOffset>-95885</wp:posOffset>
            </wp:positionH>
            <wp:positionV relativeFrom="paragraph">
              <wp:posOffset>382270</wp:posOffset>
            </wp:positionV>
            <wp:extent cx="7293610" cy="3314700"/>
            <wp:effectExtent l="0" t="0" r="0" b="0"/>
            <wp:wrapSquare wrapText="bothSides"/>
            <wp:docPr id="9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0" r="0" b="5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36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4. Copy Redirect URI to be used for google configuration.</w:t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jc w:val="left"/>
        <w:rPr>
          <w:b/>
          <w:b/>
        </w:rPr>
      </w:pPr>
      <w:r>
        <w:rPr>
          <w:b/>
        </w:rPr>
        <w:t>Setup  Google configuration for Authentication</w:t>
      </w:r>
    </w:p>
    <w:p>
      <w:pPr>
        <w:pStyle w:val="Normal1"/>
        <w:jc w:val="center"/>
        <w:rPr>
          <w:b/>
          <w:b/>
        </w:rPr>
      </w:pPr>
      <w:r>
        <w:rPr>
          <w:b/>
        </w:rPr>
      </w:r>
    </w:p>
    <w:p>
      <w:pPr>
        <w:pStyle w:val="Normal1"/>
        <w:numPr>
          <w:ilvl w:val="0"/>
          <w:numId w:val="4"/>
        </w:numPr>
        <w:ind w:left="720" w:hanging="360"/>
        <w:rPr>
          <w:u w:val="none"/>
        </w:rPr>
      </w:pPr>
      <w:r>
        <w:rPr>
          <w:b/>
        </w:rPr>
        <w:t xml:space="preserve"> </w:t>
      </w:r>
      <w:r>
        <w:rPr/>
        <w:t xml:space="preserve">Login with your gmail account  the link </w:t>
      </w:r>
      <w:hyperlink r:id="rId17">
        <w:r>
          <w:rPr>
            <w:color w:val="1155CC"/>
            <w:u w:val="single"/>
          </w:rPr>
          <w:t>https://console.cloud.google.com/</w:t>
        </w:r>
      </w:hyperlink>
      <w:r>
        <w:rPr/>
        <w:t xml:space="preserve"> </w:t>
      </w:r>
    </w:p>
    <w:p>
      <w:pPr>
        <w:pStyle w:val="Normal1"/>
        <w:ind w:left="720" w:hanging="0"/>
        <w:rPr/>
      </w:pPr>
      <w:r>
        <w:rPr/>
      </w:r>
    </w:p>
    <w:p>
      <w:pPr>
        <w:pStyle w:val="Normal1"/>
        <w:numPr>
          <w:ilvl w:val="0"/>
          <w:numId w:val="4"/>
        </w:numPr>
        <w:ind w:left="720" w:hanging="360"/>
        <w:rPr>
          <w:u w:val="none"/>
        </w:rPr>
      </w:pPr>
      <w:r>
        <w:rPr/>
        <w:t>In the Google Cloud console, go to Menu &gt; click on API and Services option.</w:t>
      </w:r>
    </w:p>
    <w:p>
      <w:pPr>
        <w:pStyle w:val="Normal1"/>
        <w:ind w:left="0" w:hanging="0"/>
        <w:rPr/>
      </w:pPr>
      <w:r>
        <w:rPr/>
        <w:drawing>
          <wp:anchor behindDoc="0" distT="114300" distB="114300" distL="114300" distR="114300" simplePos="0" locked="0" layoutInCell="0" allowOverlap="1" relativeHeight="61">
            <wp:simplePos x="0" y="0"/>
            <wp:positionH relativeFrom="column">
              <wp:posOffset>19050</wp:posOffset>
            </wp:positionH>
            <wp:positionV relativeFrom="paragraph">
              <wp:posOffset>240030</wp:posOffset>
            </wp:positionV>
            <wp:extent cx="7277100" cy="6179185"/>
            <wp:effectExtent l="0" t="0" r="0" b="0"/>
            <wp:wrapSquare wrapText="bothSides"/>
            <wp:docPr id="10" name="image2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7.pn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7100" cy="6179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numPr>
          <w:ilvl w:val="0"/>
          <w:numId w:val="2"/>
        </w:numPr>
        <w:ind w:left="720" w:hanging="360"/>
        <w:rPr>
          <w:u w:val="none"/>
        </w:rPr>
      </w:pPr>
      <w:r>
        <w:rPr/>
        <w:t xml:space="preserve">Click on the Select a </w:t>
      </w:r>
      <w:r>
        <w:rPr>
          <w:b/>
        </w:rPr>
        <w:t xml:space="preserve">create a Project </w:t>
      </w:r>
      <w:r>
        <w:rPr/>
        <w:t xml:space="preserve">at the top left  and create a new project. </w:t>
      </w:r>
    </w:p>
    <w:p>
      <w:pPr>
        <w:pStyle w:val="Normal1"/>
        <w:ind w:left="720" w:hanging="0"/>
        <w:rPr/>
      </w:pPr>
      <w:r>
        <w:rPr/>
      </w:r>
    </w:p>
    <w:p>
      <w:pPr>
        <w:pStyle w:val="Normal1"/>
        <w:numPr>
          <w:ilvl w:val="0"/>
          <w:numId w:val="2"/>
        </w:numPr>
        <w:ind w:left="720" w:hanging="360"/>
        <w:rPr>
          <w:u w:val="none"/>
        </w:rPr>
      </w:pPr>
      <w:r>
        <w:rPr/>
        <w:t xml:space="preserve">In the </w:t>
      </w:r>
      <w:r>
        <w:rPr>
          <w:b/>
        </w:rPr>
        <w:t>Project Name</w:t>
      </w:r>
      <w:r>
        <w:rPr/>
        <w:t xml:space="preserve"> field, enter a descriptive name for your project. </w:t>
      </w:r>
    </w:p>
    <w:p>
      <w:pPr>
        <w:pStyle w:val="Normal1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  <w:drawing>
          <wp:anchor behindDoc="0" distT="114300" distB="114300" distL="114300" distR="114300" simplePos="0" locked="0" layoutInCell="0" allowOverlap="1" relativeHeight="60">
            <wp:simplePos x="0" y="0"/>
            <wp:positionH relativeFrom="column">
              <wp:posOffset>19050</wp:posOffset>
            </wp:positionH>
            <wp:positionV relativeFrom="paragraph">
              <wp:posOffset>380365</wp:posOffset>
            </wp:positionV>
            <wp:extent cx="6743700" cy="2289175"/>
            <wp:effectExtent l="0" t="0" r="0" b="0"/>
            <wp:wrapSquare wrapText="bothSides"/>
            <wp:docPr id="11" name="image2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2.png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0" t="0" r="0" b="43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  <w:t xml:space="preserve">        </w:t>
      </w:r>
      <w:r>
        <w:rPr/>
        <w:t>Click on the Oauth consent screen and configure it.</w:t>
      </w:r>
    </w:p>
    <w:p>
      <w:pPr>
        <w:pStyle w:val="Normal1"/>
        <w:ind w:left="0" w:hanging="0"/>
        <w:rPr/>
      </w:pPr>
      <w:r>
        <w:rPr/>
        <w:drawing>
          <wp:anchor behindDoc="0" distT="114300" distB="114300" distL="114300" distR="114300" simplePos="0" locked="0" layoutInCell="0" allowOverlap="1" relativeHeight="59">
            <wp:simplePos x="0" y="0"/>
            <wp:positionH relativeFrom="column">
              <wp:posOffset>-47625</wp:posOffset>
            </wp:positionH>
            <wp:positionV relativeFrom="paragraph">
              <wp:posOffset>238125</wp:posOffset>
            </wp:positionV>
            <wp:extent cx="6231890" cy="4267200"/>
            <wp:effectExtent l="0" t="0" r="0" b="0"/>
            <wp:wrapSquare wrapText="bothSides"/>
            <wp:docPr id="12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0" t="0" r="49459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89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ind w:left="0" w:hanging="0"/>
        <w:rPr/>
      </w:pPr>
      <w:ins w:id="179" w:author="Praveen Sankhala" w:date="2023-08-18T06:59:01Z">
        <w:r>
          <w:rPr/>
          <w:t>I'm</w:t>
        </w:r>
      </w:ins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/>
      </w:pPr>
      <w:r>
        <w:rPr/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  <w:drawing>
          <wp:anchor behindDoc="0" distT="114300" distB="114300" distL="114300" distR="114300" simplePos="0" locked="0" layoutInCell="0" allowOverlap="1" relativeHeight="58">
            <wp:simplePos x="0" y="0"/>
            <wp:positionH relativeFrom="column">
              <wp:posOffset>104775</wp:posOffset>
            </wp:positionH>
            <wp:positionV relativeFrom="paragraph">
              <wp:posOffset>158115</wp:posOffset>
            </wp:positionV>
            <wp:extent cx="7086600" cy="4267200"/>
            <wp:effectExtent l="0" t="0" r="0" b="0"/>
            <wp:wrapSquare wrapText="bothSides"/>
            <wp:docPr id="13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0" t="0" r="46817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  <w:t>8. Setting up the credentials to get clientID and client secret</w:t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  <w:t xml:space="preserve"> </w:t>
      </w:r>
      <w:r>
        <w:rPr>
          <w:b/>
        </w:rPr>
        <w:drawing>
          <wp:anchor behindDoc="0" distT="114300" distB="114300" distL="114300" distR="114300" simplePos="0" locked="0" layoutInCell="0" allowOverlap="1" relativeHeight="57">
            <wp:simplePos x="0" y="0"/>
            <wp:positionH relativeFrom="column">
              <wp:posOffset>-209550</wp:posOffset>
            </wp:positionH>
            <wp:positionV relativeFrom="paragraph">
              <wp:posOffset>495300</wp:posOffset>
            </wp:positionV>
            <wp:extent cx="7029450" cy="3804920"/>
            <wp:effectExtent l="0" t="0" r="0" b="0"/>
            <wp:wrapSquare wrapText="bothSides"/>
            <wp:docPr id="14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0" t="0" r="37317" b="34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5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Click on the Credentials -&gt; Create Credentials-&gt; OAuth Client ID-&gt; Application Type-&gt;</w:t>
      </w:r>
    </w:p>
    <w:p>
      <w:pPr>
        <w:pStyle w:val="Normal1"/>
        <w:ind w:left="0" w:hanging="0"/>
        <w:rPr>
          <w:b/>
          <w:b/>
        </w:rPr>
      </w:pPr>
      <w:r>
        <w:rPr>
          <w:b/>
        </w:rPr>
        <w:t xml:space="preserve"> </w:t>
      </w:r>
      <w:r>
        <w:rPr>
          <w:b/>
        </w:rPr>
        <w:t>Web Application</w:t>
      </w:r>
    </w:p>
    <w:p>
      <w:pPr>
        <w:pStyle w:val="Normal1"/>
        <w:ind w:left="0" w:hanging="0"/>
        <w:rPr>
          <w:b/>
          <w:b/>
        </w:rPr>
      </w:pPr>
      <w:r>
        <w:rPr>
          <w:b/>
        </w:rPr>
        <w:drawing>
          <wp:anchor behindDoc="0" distT="114300" distB="114300" distL="114300" distR="114300" simplePos="0" locked="0" layoutInCell="0" allowOverlap="1" relativeHeight="56">
            <wp:simplePos x="0" y="0"/>
            <wp:positionH relativeFrom="column">
              <wp:posOffset>-171450</wp:posOffset>
            </wp:positionH>
            <wp:positionV relativeFrom="paragraph">
              <wp:posOffset>4453890</wp:posOffset>
            </wp:positionV>
            <wp:extent cx="7086600" cy="4515485"/>
            <wp:effectExtent l="0" t="0" r="0" b="0"/>
            <wp:wrapSquare wrapText="bothSides"/>
            <wp:docPr id="15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0" t="0" r="45791" b="36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  <w:t>9. Paste the redirect url which we copied from keycloak in the Authorized Redirect URL field.</w:t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  <w:drawing>
          <wp:anchor behindDoc="0" distT="114300" distB="114300" distL="114300" distR="114300" simplePos="0" locked="0" layoutInCell="0" allowOverlap="1" relativeHeight="55">
            <wp:simplePos x="0" y="0"/>
            <wp:positionH relativeFrom="column">
              <wp:posOffset>247650</wp:posOffset>
            </wp:positionH>
            <wp:positionV relativeFrom="paragraph">
              <wp:posOffset>295275</wp:posOffset>
            </wp:positionV>
            <wp:extent cx="6372225" cy="7087235"/>
            <wp:effectExtent l="0" t="0" r="0" b="0"/>
            <wp:wrapSquare wrapText="bothSides"/>
            <wp:docPr id="16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0" t="0" r="48476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708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  <w:drawing>
          <wp:anchor behindDoc="0" distT="114300" distB="114300" distL="114300" distR="114300" simplePos="0" locked="0" layoutInCell="0" allowOverlap="1" relativeHeight="54">
            <wp:simplePos x="0" y="0"/>
            <wp:positionH relativeFrom="column">
              <wp:posOffset>285750</wp:posOffset>
            </wp:positionH>
            <wp:positionV relativeFrom="paragraph">
              <wp:posOffset>466725</wp:posOffset>
            </wp:positionV>
            <wp:extent cx="7245985" cy="3562350"/>
            <wp:effectExtent l="0" t="0" r="0" b="0"/>
            <wp:wrapSquare wrapText="bothSides"/>
            <wp:docPr id="17" name="image2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8.png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0" t="26975" r="18406" b="23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598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10. Click on Create then you will get client ID and client Secret. Copy both to be used in keycloak configuaration.</w:t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  <w:t>11. Paste the ClientID and Client secret in google identity provider configuration.</w:t>
      </w:r>
    </w:p>
    <w:p>
      <w:pPr>
        <w:pStyle w:val="Normal1"/>
        <w:ind w:left="0" w:hanging="0"/>
        <w:rPr>
          <w:b/>
          <w:b/>
        </w:rPr>
      </w:pPr>
      <w:del w:id="180" w:author="Shahana Praveen" w:date="2023-08-21T07:23:53Z">
        <w:r>
          <w:rPr/>
          <w:delText>​</w:delText>
        </w:r>
      </w:del>
      <w:del w:id="181" w:author="Shahana Praveen" w:date="2023-08-21T07:23:53Z">
        <w:r>
          <w:drawing>
            <wp:anchor behindDoc="0" distT="114300" distB="114300" distL="114300" distR="114300" simplePos="0" locked="0" layoutInCell="0" allowOverlap="1" relativeHeight="53">
              <wp:simplePos x="0" y="0"/>
              <wp:positionH relativeFrom="column">
                <wp:posOffset>-318770</wp:posOffset>
              </wp:positionH>
              <wp:positionV relativeFrom="paragraph">
                <wp:posOffset>304800</wp:posOffset>
              </wp:positionV>
              <wp:extent cx="7124700" cy="4495800"/>
              <wp:effectExtent l="0" t="0" r="0" b="0"/>
              <wp:wrapSquare wrapText="bothSides"/>
              <wp:docPr id="18" name="image25.png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image25.png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2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124700" cy="44958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  <w:del w:id="182" w:author="Shahana Praveen" w:date="2023-08-21T07:23:53Z">
        <w:r>
          <w:rPr/>
          <w:delText>​</w:delText>
        </w:r>
      </w:del>
    </w:p>
    <w:p>
      <w:pPr>
        <w:pStyle w:val="Normal1"/>
        <w:ind w:left="0" w:hanging="0"/>
        <w:rPr>
          <w:b/>
          <w:b/>
        </w:rPr>
      </w:pPr>
      <w:ins w:id="183" w:author="Shahana Praveen" w:date="2023-08-21T07:23:53Z">
        <w:r>
          <w:rPr/>
          <w:t>​</w:t>
        </w:r>
      </w:ins>
      <w:ins w:id="184" w:author="Shahana Praveen" w:date="2023-08-21T07:23:53Z">
        <w:r>
          <w:drawing>
            <wp:anchor behindDoc="0" distT="114300" distB="114300" distL="114300" distR="114300" simplePos="0" locked="0" layoutInCell="0" allowOverlap="1" relativeHeight="52">
              <wp:simplePos x="0" y="0"/>
              <wp:positionH relativeFrom="column">
                <wp:posOffset>-276225</wp:posOffset>
              </wp:positionH>
              <wp:positionV relativeFrom="paragraph">
                <wp:posOffset>120015</wp:posOffset>
              </wp:positionV>
              <wp:extent cx="7124700" cy="4495800"/>
              <wp:effectExtent l="0" t="0" r="0" b="0"/>
              <wp:wrapSquare wrapText="bothSides"/>
              <wp:docPr id="19" name="Image2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" name="Image2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2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124700" cy="44958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ins>
      <w:ins w:id="185" w:author="Shahana Praveen" w:date="2023-08-21T07:23:53Z">
        <w:r>
          <w:rPr/>
          <w:t>​</w:t>
        </w:r>
      </w:ins>
    </w:p>
    <w:p>
      <w:pPr>
        <w:pStyle w:val="Normal1"/>
        <w:ind w:left="0" w:hanging="0"/>
        <w:rPr>
          <w:b/>
          <w:b/>
        </w:rPr>
      </w:pPr>
      <w:r>
        <w:rPr>
          <w:b/>
        </w:rPr>
        <w:t>12. Create a Client in Keycloak and configure the Access Setting.</w:t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  <w:t>Note- Input your Vue URL in the Valid Redirect URI fields, and set Web Origin to *</w:t>
      </w:r>
    </w:p>
    <w:p>
      <w:pPr>
        <w:pStyle w:val="Normal1"/>
        <w:ind w:left="0" w:hanging="0"/>
        <w:rPr>
          <w:b/>
          <w:b/>
        </w:rPr>
      </w:pPr>
      <w:ins w:id="186" w:author="Praveen Sankhala" w:date="2023-08-18T07:04:50Z">
        <w:r>
          <w:rPr/>
          <w:drawing>
            <wp:anchor behindDoc="0" distT="114300" distB="114300" distL="114300" distR="114300" simplePos="0" locked="0" layoutInCell="0" allowOverlap="1" relativeHeight="48">
              <wp:simplePos x="0" y="0"/>
              <wp:positionH relativeFrom="column">
                <wp:posOffset>-295275</wp:posOffset>
              </wp:positionH>
              <wp:positionV relativeFrom="paragraph">
                <wp:posOffset>5657850</wp:posOffset>
              </wp:positionV>
              <wp:extent cx="6886575" cy="4128770"/>
              <wp:effectExtent l="0" t="0" r="0" b="0"/>
              <wp:wrapSquare wrapText="bothSides"/>
              <wp:docPr id="20" name="image15.png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" name="image15.png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28"/>
                      <a:srcRect l="0" t="0" r="24327" b="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86575" cy="41287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  <w:drawing>
            <wp:anchor behindDoc="0" distT="114300" distB="114300" distL="114300" distR="114300" simplePos="0" locked="0" layoutInCell="0" allowOverlap="1" relativeHeight="49">
              <wp:simplePos x="0" y="0"/>
              <wp:positionH relativeFrom="column">
                <wp:posOffset>0</wp:posOffset>
              </wp:positionH>
              <wp:positionV relativeFrom="paragraph">
                <wp:posOffset>200025</wp:posOffset>
              </wp:positionV>
              <wp:extent cx="7258050" cy="5357495"/>
              <wp:effectExtent l="0" t="0" r="0" b="0"/>
              <wp:wrapSquare wrapText="bothSides"/>
              <wp:docPr id="21" name="Image4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1" name="Image4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2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258050" cy="53574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  <w:drawing>
            <wp:anchor behindDoc="0" distT="114300" distB="114300" distL="114300" distR="114300" simplePos="0" locked="0" layoutInCell="0" allowOverlap="1" relativeHeight="50">
              <wp:simplePos x="0" y="0"/>
              <wp:positionH relativeFrom="column">
                <wp:posOffset>152400</wp:posOffset>
              </wp:positionH>
              <wp:positionV relativeFrom="paragraph">
                <wp:posOffset>1390650</wp:posOffset>
              </wp:positionV>
              <wp:extent cx="7258050" cy="5357495"/>
              <wp:effectExtent l="0" t="0" r="0" b="0"/>
              <wp:wrapSquare wrapText="bothSides"/>
              <wp:docPr id="22" name="Image3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2" name="Image3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3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258050" cy="53574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  <w:drawing>
            <wp:anchor behindDoc="0" distT="114300" distB="114300" distL="114300" distR="114300" simplePos="0" locked="0" layoutInCell="0" allowOverlap="1" relativeHeight="51">
              <wp:simplePos x="0" y="0"/>
              <wp:positionH relativeFrom="column">
                <wp:posOffset>-361950</wp:posOffset>
              </wp:positionH>
              <wp:positionV relativeFrom="paragraph">
                <wp:posOffset>200025</wp:posOffset>
              </wp:positionV>
              <wp:extent cx="7258050" cy="5357495"/>
              <wp:effectExtent l="0" t="0" r="0" b="0"/>
              <wp:wrapSquare wrapText="bothSides"/>
              <wp:docPr id="23" name="image5.png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3" name="image5.png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3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258050" cy="53574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  <w:t>​</w:t>
        </w:r>
      </w:ins>
      <w:ins w:id="187" w:author="Praveen Sankhala" w:date="2023-08-18T07:04:50Z">
        <w:r>
          <w:drawing>
            <wp:anchor behindDoc="0" distT="114300" distB="114300" distL="114300" distR="114300" simplePos="0" locked="0" layoutInCell="0" allowOverlap="1" relativeHeight="47">
              <wp:simplePos x="0" y="0"/>
              <wp:positionH relativeFrom="column">
                <wp:posOffset>66675</wp:posOffset>
              </wp:positionH>
              <wp:positionV relativeFrom="paragraph">
                <wp:posOffset>5657850</wp:posOffset>
              </wp:positionV>
              <wp:extent cx="6886575" cy="4128770"/>
              <wp:effectExtent l="0" t="0" r="0" b="0"/>
              <wp:wrapSquare wrapText="bothSides"/>
              <wp:docPr id="24" name="Image5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4" name="Image5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32"/>
                      <a:srcRect l="0" t="0" r="24327" b="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86575" cy="41287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ins>
      <w:ins w:id="188" w:author="Praveen Sankhala" w:date="2023-08-18T07:04:50Z">
        <w:r>
          <w:rPr/>
          <w:t>​</w:t>
        </w:r>
      </w:ins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  <w:t>13.  Now we have to setup the flow for authentication and post authentication of Identity provider.</w:t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  <w:t>Your Realm-&gt; Authentication-&gt; first broker login-&gt;Click on the 3 dots -&gt;Choose Duplicate-&gt;Named the Duplicate Copy to any.</w:t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  <w:t>14. Click on first broker login match the flow as shown below</w:t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del w:id="189" w:author="Praveen Sankhala" w:date="2023-08-18T07:06:52Z">
        <w:r>
          <w:rPr/>
          <w:delText>​</w:delText>
        </w:r>
      </w:del>
      <w:del w:id="190" w:author="Praveen Sankhala" w:date="2023-08-18T07:06:52Z">
        <w:r>
          <w:drawing>
            <wp:anchor behindDoc="0" distT="114300" distB="114300" distL="114300" distR="114300" simplePos="0" locked="0" layoutInCell="0" allowOverlap="1" relativeHeight="46">
              <wp:simplePos x="0" y="0"/>
              <wp:positionH relativeFrom="column">
                <wp:posOffset>-304800</wp:posOffset>
              </wp:positionH>
              <wp:positionV relativeFrom="paragraph">
                <wp:posOffset>600075</wp:posOffset>
              </wp:positionV>
              <wp:extent cx="7324725" cy="5921375"/>
              <wp:effectExtent l="0" t="0" r="0" b="0"/>
              <wp:wrapSquare wrapText="bothSides"/>
              <wp:docPr id="25" name="image23.png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5" name="image23.png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3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324725" cy="59213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  <w:del w:id="191" w:author="Praveen Sankhala" w:date="2023-08-18T07:06:52Z">
        <w:r>
          <w:rPr/>
          <w:delText>​</w:delText>
        </w:r>
      </w:del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ins w:id="192" w:author="Praveen Sankhala" w:date="2023-08-18T07:06:52Z">
        <w:r>
          <w:rPr/>
          <w:t>​</w:t>
        </w:r>
      </w:ins>
      <w:ins w:id="193" w:author="Praveen Sankhala" w:date="2023-08-18T07:06:52Z">
        <w:r>
          <w:drawing>
            <wp:anchor behindDoc="0" distT="114300" distB="114300" distL="114300" distR="114300" simplePos="0" locked="0" layoutInCell="0" allowOverlap="1" relativeHeight="45">
              <wp:simplePos x="0" y="0"/>
              <wp:positionH relativeFrom="column">
                <wp:posOffset>57150</wp:posOffset>
              </wp:positionH>
              <wp:positionV relativeFrom="paragraph">
                <wp:posOffset>230505</wp:posOffset>
              </wp:positionV>
              <wp:extent cx="7324725" cy="5921375"/>
              <wp:effectExtent l="0" t="0" r="0" b="0"/>
              <wp:wrapSquare wrapText="bothSides"/>
              <wp:docPr id="26" name="Image6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6" name="Image6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3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324725" cy="59213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ins>
      <w:ins w:id="194" w:author="Praveen Sankhala" w:date="2023-08-18T07:06:52Z">
        <w:r>
          <w:rPr/>
          <w:t>​</w:t>
        </w:r>
      </w:ins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  <w:t>15. Click on the Copy of the first broker link. Remove all the steps and add OTP Form Steps</w:t>
      </w:r>
    </w:p>
    <w:p>
      <w:pPr>
        <w:pStyle w:val="Normal1"/>
        <w:ind w:left="0" w:hanging="0"/>
        <w:rPr>
          <w:b/>
          <w:b/>
        </w:rPr>
      </w:pPr>
      <w:r>
        <w:rPr>
          <w:b/>
        </w:rPr>
        <w:t>As shown below</w:t>
      </w:r>
    </w:p>
    <w:p>
      <w:pPr>
        <w:pStyle w:val="Normal1"/>
        <w:ind w:left="0" w:hanging="0"/>
        <w:rPr>
          <w:b/>
          <w:b/>
        </w:rPr>
      </w:pPr>
      <w:r>
        <w:rPr>
          <w:b/>
        </w:rPr>
        <w:drawing>
          <wp:anchor behindDoc="0" distT="114300" distB="114300" distL="114300" distR="114300" simplePos="0" locked="0" layoutInCell="0" allowOverlap="1" relativeHeight="44">
            <wp:simplePos x="0" y="0"/>
            <wp:positionH relativeFrom="column">
              <wp:posOffset>19050</wp:posOffset>
            </wp:positionH>
            <wp:positionV relativeFrom="paragraph">
              <wp:posOffset>203835</wp:posOffset>
            </wp:positionV>
            <wp:extent cx="7038975" cy="4372610"/>
            <wp:effectExtent l="0" t="0" r="0" b="0"/>
            <wp:wrapSquare wrapText="bothSides"/>
            <wp:docPr id="27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975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ind w:left="0" w:hanging="0"/>
        <w:rPr>
          <w:b/>
          <w:b/>
        </w:rPr>
      </w:pPr>
      <w:r>
        <w:rPr>
          <w:b/>
        </w:rPr>
        <w:t>16. Setup the Flows in google identity provider configuration.</w:t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  <w:drawing>
          <wp:anchor behindDoc="0" distT="114300" distB="114300" distL="114300" distR="114300" simplePos="0" locked="0" layoutInCell="0" allowOverlap="1" relativeHeight="43">
            <wp:simplePos x="0" y="0"/>
            <wp:positionH relativeFrom="column">
              <wp:posOffset>-104775</wp:posOffset>
            </wp:positionH>
            <wp:positionV relativeFrom="paragraph">
              <wp:posOffset>485775</wp:posOffset>
            </wp:positionV>
            <wp:extent cx="6229350" cy="3898265"/>
            <wp:effectExtent l="0" t="0" r="0" b="0"/>
            <wp:wrapSquare wrapText="bothSides"/>
            <wp:docPr id="28" name="image1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png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0" t="0" r="23195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Click on Identity Provider-&gt;google-&gt;Advance Setting-&gt;First Login Flow-&gt; Choose first borken login-&gt; Post login flow-&gt; Choose Copy of first broken login -&gt; Save</w:t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  <w:t>18. Setting up the  FreeOTP Configuration in keycloak.</w:t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rFonts w:eastAsia="Arial Unicode MS" w:cs="Arial Unicode MS" w:ascii="Arial Unicode MS" w:hAnsi="Arial Unicode MS"/>
          <w:b/>
        </w:rPr>
        <w:t>Click on Authentication-&gt; Required Action-&gt; Configure OTP -&gt; Enable → ON  and Set as default Action→ ON.</w:t>
      </w:r>
    </w:p>
    <w:p>
      <w:pPr>
        <w:pStyle w:val="Normal1"/>
        <w:ind w:left="0" w:hanging="0"/>
        <w:rPr>
          <w:b/>
          <w:b/>
        </w:rPr>
      </w:pPr>
      <w:r>
        <w:rPr>
          <w:b/>
        </w:rPr>
        <w:drawing>
          <wp:anchor behindDoc="0" distT="114300" distB="114300" distL="114300" distR="114300" simplePos="0" locked="0" layoutInCell="0" allowOverlap="1" relativeHeight="42">
            <wp:simplePos x="0" y="0"/>
            <wp:positionH relativeFrom="column">
              <wp:posOffset>-283210</wp:posOffset>
            </wp:positionH>
            <wp:positionV relativeFrom="paragraph">
              <wp:posOffset>200025</wp:posOffset>
            </wp:positionV>
            <wp:extent cx="7222490" cy="4333875"/>
            <wp:effectExtent l="0" t="0" r="0" b="0"/>
            <wp:wrapSquare wrapText="bothSides"/>
            <wp:docPr id="29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0" t="0" r="0" b="2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249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ind w:left="0" w:hanging="0"/>
        <w:rPr>
          <w:b/>
          <w:b/>
          <w:ins w:id="198" w:author="Shahana Praveen" w:date="2023-08-22T08:10:50Z"/>
        </w:rPr>
      </w:pPr>
      <w:r>
        <w:rPr>
          <w:b/>
        </w:rPr>
        <w:t>Verify the OTP Policy is same as shown below.</w:t>
      </w:r>
      <w:ins w:id="195" w:author="Shahana Praveen" w:date="2023-08-22T08:10:50Z">
        <w:r>
          <w:rPr/>
          <w:t>​</w:t>
        </w:r>
      </w:ins>
      <w:ins w:id="196" w:author="Shahana Praveen" w:date="2023-08-22T08:10:50Z">
        <w:r>
          <w:drawing>
            <wp:anchor behindDoc="0" distT="114300" distB="114300" distL="114300" distR="114300" simplePos="0" locked="0" layoutInCell="0" allowOverlap="1" relativeHeight="41">
              <wp:simplePos x="0" y="0"/>
              <wp:positionH relativeFrom="column">
                <wp:posOffset>-47625</wp:posOffset>
              </wp:positionH>
              <wp:positionV relativeFrom="paragraph">
                <wp:posOffset>400050</wp:posOffset>
              </wp:positionV>
              <wp:extent cx="6858000" cy="3994150"/>
              <wp:effectExtent l="0" t="0" r="0" b="0"/>
              <wp:wrapSquare wrapText="bothSides"/>
              <wp:docPr id="30" name="image9.png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0" name="image9.png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38"/>
                      <a:srcRect l="0" t="0" r="21215" b="1057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58000" cy="39941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ins>
      <w:ins w:id="197" w:author="Shahana Praveen" w:date="2023-08-22T08:10:50Z">
        <w:r>
          <w:rPr/>
          <w:t>​</w:t>
        </w:r>
      </w:ins>
    </w:p>
    <w:p>
      <w:pPr>
        <w:pStyle w:val="Normal1"/>
        <w:ind w:left="0" w:hanging="0"/>
        <w:rPr>
          <w:b/>
          <w:b/>
          <w:ins w:id="200" w:author="Shahana Praveen" w:date="2023-08-22T08:10:50Z"/>
        </w:rPr>
      </w:pPr>
      <w:ins w:id="199" w:author="Shahana Praveen" w:date="2023-08-22T08:10:50Z">
        <w:r>
          <w:rPr>
            <w:b/>
          </w:rPr>
        </w:r>
      </w:ins>
    </w:p>
    <w:p>
      <w:pPr>
        <w:pStyle w:val="Normal1"/>
        <w:ind w:left="0" w:hanging="0"/>
        <w:rPr>
          <w:b/>
          <w:b/>
          <w:ins w:id="202" w:author="Shahana Praveen" w:date="2023-08-22T08:10:50Z"/>
        </w:rPr>
      </w:pPr>
      <w:ins w:id="201" w:author="Shahana Praveen" w:date="2023-08-22T08:10:50Z">
        <w:r>
          <w:rPr>
            <w:b/>
          </w:rPr>
        </w:r>
      </w:ins>
    </w:p>
    <w:p>
      <w:pPr>
        <w:pStyle w:val="Normal1"/>
        <w:ind w:left="0" w:hanging="0"/>
        <w:rPr>
          <w:b/>
          <w:b/>
          <w:ins w:id="204" w:author="Shahana Praveen" w:date="2023-08-22T08:10:50Z"/>
        </w:rPr>
      </w:pPr>
      <w:ins w:id="203" w:author="Shahana Praveen" w:date="2023-08-22T08:10:50Z">
        <w:r>
          <w:rPr>
            <w:b/>
          </w:rPr>
          <w:t>Missing main.js</w:t>
        </w:r>
      </w:ins>
    </w:p>
    <w:p>
      <w:pPr>
        <w:pStyle w:val="Normal1"/>
        <w:ind w:left="0" w:hanging="0"/>
        <w:rPr>
          <w:b/>
          <w:b/>
          <w:ins w:id="206" w:author="Shahana Praveen" w:date="2023-08-22T08:10:50Z"/>
        </w:rPr>
      </w:pPr>
      <w:ins w:id="205" w:author="Shahana Praveen" w:date="2023-08-22T08:10:50Z">
        <w:r>
          <w:rPr>
            <w:b/>
          </w:rPr>
        </w:r>
      </w:ins>
    </w:p>
    <w:p>
      <w:pPr>
        <w:pStyle w:val="Normal1"/>
        <w:ind w:left="0" w:hanging="0"/>
        <w:rPr>
          <w:b/>
          <w:b/>
        </w:rPr>
      </w:pPr>
      <w:del w:id="207" w:author="Shahana Praveen" w:date="2023-08-22T08:10:50Z">
        <w:r>
          <w:rPr/>
          <w:delText>​</w:delText>
        </w:r>
      </w:del>
      <w:del w:id="208" w:author="Shahana Praveen" w:date="2023-08-22T08:10:50Z">
        <w:r>
          <w:drawing>
            <wp:anchor behindDoc="0" distT="114300" distB="114300" distL="114300" distR="114300" simplePos="0" locked="0" layoutInCell="0" allowOverlap="1" relativeHeight="40">
              <wp:simplePos x="0" y="0"/>
              <wp:positionH relativeFrom="column">
                <wp:posOffset>-47625</wp:posOffset>
              </wp:positionH>
              <wp:positionV relativeFrom="paragraph">
                <wp:posOffset>400050</wp:posOffset>
              </wp:positionV>
              <wp:extent cx="6858000" cy="3994150"/>
              <wp:effectExtent l="0" t="0" r="0" b="0"/>
              <wp:wrapSquare wrapText="bothSides"/>
              <wp:docPr id="31" name="Image7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1" name="Image7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39"/>
                      <a:srcRect l="0" t="0" r="21215" b="1057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58000" cy="39941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  <w:del w:id="209" w:author="Shahana Praveen" w:date="2023-08-22T08:10:50Z">
        <w:r>
          <w:rPr/>
          <w:delText>​</w:delText>
        </w:r>
      </w:del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jc w:val="center"/>
        <w:rPr>
          <w:b/>
          <w:b/>
        </w:rPr>
      </w:pPr>
      <w:r>
        <w:rPr>
          <w:b/>
        </w:rPr>
        <w:t>Authenticate with Vue and Vite</w:t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  <w:t>user@user-pc:~$ node --version</w:t>
      </w:r>
    </w:p>
    <w:p>
      <w:pPr>
        <w:pStyle w:val="Normal1"/>
        <w:ind w:left="0" w:hanging="0"/>
        <w:rPr>
          <w:b/>
          <w:b/>
        </w:rPr>
      </w:pPr>
      <w:r>
        <w:rPr>
          <w:b/>
        </w:rPr>
        <w:t>v16.19.1</w:t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numPr>
          <w:ilvl w:val="0"/>
          <w:numId w:val="7"/>
        </w:numPr>
        <w:ind w:left="720" w:hanging="360"/>
        <w:rPr>
          <w:b/>
          <w:b/>
          <w:u w:val="none"/>
        </w:rPr>
      </w:pPr>
      <w:r>
        <w:rPr>
          <w:b/>
        </w:rPr>
        <w:t>&gt; npm init vue@latest</w:t>
      </w:r>
    </w:p>
    <w:p>
      <w:pPr>
        <w:pStyle w:val="Normal1"/>
        <w:ind w:left="0" w:hanging="0"/>
        <w:rPr>
          <w:b/>
          <w:b/>
        </w:rPr>
      </w:pPr>
      <w:r>
        <w:rPr>
          <w:rFonts w:eastAsia="Arial Unicode MS" w:cs="Arial Unicode MS" w:ascii="Arial Unicode MS" w:hAnsi="Arial Unicode MS"/>
          <w:b/>
        </w:rPr>
        <w:t xml:space="preserve">&gt; ✔ </w:t>
      </w:r>
      <w:r>
        <w:rPr>
          <w:b/>
          <w:color w:val="A6ACCD"/>
        </w:rPr>
        <w:t xml:space="preserve">Project name: </w:t>
      </w:r>
      <w:r>
        <w:rPr>
          <w:b/>
          <w:color w:val="888888"/>
        </w:rPr>
        <w:t xml:space="preserve">… </w:t>
      </w:r>
      <w:r>
        <w:rPr>
          <w:b/>
          <w:color w:val="89DDFF"/>
        </w:rPr>
        <w:t>&lt;</w:t>
      </w:r>
      <w:r>
        <w:rPr>
          <w:b/>
          <w:color w:val="888888"/>
        </w:rPr>
        <w:t>your-project-name</w:t>
      </w:r>
      <w:r>
        <w:rPr>
          <w:b/>
          <w:color w:val="89DDFF"/>
        </w:rPr>
        <w:t>&gt;</w:t>
      </w:r>
    </w:p>
    <w:p>
      <w:pPr>
        <w:pStyle w:val="Normal1"/>
        <w:ind w:left="0" w:hanging="0"/>
        <w:rPr>
          <w:b/>
          <w:b/>
        </w:rPr>
      </w:pPr>
      <w:r>
        <w:rPr>
          <w:rFonts w:eastAsia="Arial Unicode MS" w:cs="Arial Unicode MS" w:ascii="Arial Unicode MS" w:hAnsi="Arial Unicode MS"/>
          <w:b/>
        </w:rPr>
        <w:t xml:space="preserve">✔ </w:t>
      </w:r>
      <w:r>
        <w:rPr>
          <w:b/>
          <w:color w:val="A6ACCD"/>
        </w:rPr>
        <w:t xml:space="preserve">Add TypeScript? </w:t>
      </w:r>
      <w:r>
        <w:rPr>
          <w:b/>
          <w:color w:val="888888"/>
        </w:rPr>
        <w:t xml:space="preserve">… </w:t>
      </w:r>
      <w:r>
        <w:rPr>
          <w:b/>
          <w:color w:val="89DDFF"/>
          <w:u w:val="single"/>
        </w:rPr>
        <w:t>No</w:t>
      </w:r>
      <w:r>
        <w:rPr>
          <w:b/>
          <w:color w:val="888888"/>
        </w:rPr>
        <w:t xml:space="preserve"> / Yes</w:t>
      </w:r>
    </w:p>
    <w:p>
      <w:pPr>
        <w:pStyle w:val="Normal1"/>
        <w:ind w:left="0" w:hanging="0"/>
        <w:rPr>
          <w:b/>
          <w:b/>
        </w:rPr>
      </w:pPr>
      <w:r>
        <w:rPr>
          <w:rFonts w:eastAsia="Arial Unicode MS" w:cs="Arial Unicode MS" w:ascii="Arial Unicode MS" w:hAnsi="Arial Unicode MS"/>
          <w:b/>
        </w:rPr>
        <w:t xml:space="preserve">✔ </w:t>
      </w:r>
      <w:r>
        <w:rPr>
          <w:b/>
          <w:color w:val="A6ACCD"/>
        </w:rPr>
        <w:t xml:space="preserve">Add JSX Support? </w:t>
      </w:r>
      <w:r>
        <w:rPr>
          <w:b/>
          <w:color w:val="888888"/>
        </w:rPr>
        <w:t xml:space="preserve">… </w:t>
      </w:r>
      <w:r>
        <w:rPr>
          <w:b/>
          <w:color w:val="89DDFF"/>
          <w:u w:val="single"/>
        </w:rPr>
        <w:t>No</w:t>
      </w:r>
      <w:r>
        <w:rPr>
          <w:b/>
          <w:color w:val="888888"/>
        </w:rPr>
        <w:t xml:space="preserve"> / Yes</w:t>
      </w:r>
    </w:p>
    <w:p>
      <w:pPr>
        <w:pStyle w:val="Normal1"/>
        <w:ind w:left="0" w:hanging="0"/>
        <w:rPr>
          <w:b/>
          <w:b/>
        </w:rPr>
      </w:pPr>
      <w:r>
        <w:rPr>
          <w:rFonts w:eastAsia="Arial Unicode MS" w:cs="Arial Unicode MS" w:ascii="Arial Unicode MS" w:hAnsi="Arial Unicode MS"/>
          <w:b/>
        </w:rPr>
        <w:t xml:space="preserve">✔ </w:t>
      </w:r>
      <w:r>
        <w:rPr>
          <w:b/>
          <w:color w:val="A6ACCD"/>
        </w:rPr>
        <w:t xml:space="preserve">Add Vue Router for Single Page Application development? </w:t>
      </w:r>
      <w:r>
        <w:rPr>
          <w:b/>
          <w:color w:val="888888"/>
        </w:rPr>
        <w:t xml:space="preserve">… </w:t>
      </w:r>
      <w:r>
        <w:rPr>
          <w:b/>
          <w:color w:val="89DDFF"/>
          <w:u w:val="single"/>
        </w:rPr>
        <w:t>No</w:t>
      </w:r>
      <w:r>
        <w:rPr>
          <w:b/>
          <w:color w:val="888888"/>
        </w:rPr>
        <w:t xml:space="preserve"> / Yes</w:t>
      </w:r>
    </w:p>
    <w:p>
      <w:pPr>
        <w:pStyle w:val="Normal1"/>
        <w:ind w:left="0" w:hanging="0"/>
        <w:rPr>
          <w:b/>
          <w:b/>
        </w:rPr>
      </w:pPr>
      <w:r>
        <w:rPr>
          <w:rFonts w:eastAsia="Arial Unicode MS" w:cs="Arial Unicode MS" w:ascii="Arial Unicode MS" w:hAnsi="Arial Unicode MS"/>
          <w:b/>
        </w:rPr>
        <w:t xml:space="preserve">✔ </w:t>
      </w:r>
      <w:r>
        <w:rPr>
          <w:b/>
          <w:color w:val="A6ACCD"/>
        </w:rPr>
        <w:t xml:space="preserve">Add Pinia for state management? </w:t>
      </w:r>
      <w:r>
        <w:rPr>
          <w:b/>
          <w:color w:val="888888"/>
        </w:rPr>
        <w:t xml:space="preserve">… </w:t>
      </w:r>
      <w:r>
        <w:rPr>
          <w:b/>
          <w:color w:val="89DDFF"/>
          <w:u w:val="single"/>
        </w:rPr>
        <w:t>No</w:t>
      </w:r>
      <w:r>
        <w:rPr>
          <w:b/>
          <w:color w:val="888888"/>
        </w:rPr>
        <w:t xml:space="preserve"> / Yes</w:t>
      </w:r>
    </w:p>
    <w:p>
      <w:pPr>
        <w:pStyle w:val="Normal1"/>
        <w:ind w:left="0" w:hanging="0"/>
        <w:rPr>
          <w:b/>
          <w:b/>
        </w:rPr>
      </w:pPr>
      <w:r>
        <w:rPr>
          <w:rFonts w:eastAsia="Arial Unicode MS" w:cs="Arial Unicode MS" w:ascii="Arial Unicode MS" w:hAnsi="Arial Unicode MS"/>
          <w:b/>
        </w:rPr>
        <w:t xml:space="preserve">✔ </w:t>
      </w:r>
      <w:r>
        <w:rPr>
          <w:b/>
          <w:color w:val="A6ACCD"/>
        </w:rPr>
        <w:t xml:space="preserve">Add Vitest for Unit testing? </w:t>
      </w:r>
      <w:r>
        <w:rPr>
          <w:b/>
          <w:color w:val="888888"/>
        </w:rPr>
        <w:t xml:space="preserve">… </w:t>
      </w:r>
      <w:r>
        <w:rPr>
          <w:b/>
          <w:color w:val="89DDFF"/>
          <w:u w:val="single"/>
        </w:rPr>
        <w:t>No</w:t>
      </w:r>
      <w:r>
        <w:rPr>
          <w:b/>
          <w:color w:val="888888"/>
        </w:rPr>
        <w:t xml:space="preserve"> / Yes</w:t>
      </w:r>
    </w:p>
    <w:p>
      <w:pPr>
        <w:pStyle w:val="Normal1"/>
        <w:ind w:left="0" w:hanging="0"/>
        <w:rPr>
          <w:b/>
          <w:b/>
        </w:rPr>
      </w:pPr>
      <w:r>
        <w:rPr>
          <w:rFonts w:eastAsia="Arial Unicode MS" w:cs="Arial Unicode MS" w:ascii="Arial Unicode MS" w:hAnsi="Arial Unicode MS"/>
          <w:b/>
        </w:rPr>
        <w:t xml:space="preserve">✔ </w:t>
      </w:r>
      <w:r>
        <w:rPr>
          <w:b/>
          <w:color w:val="A6ACCD"/>
        </w:rPr>
        <w:t xml:space="preserve">Add Cypress for both Unit and End-to-End testing? </w:t>
      </w:r>
      <w:r>
        <w:rPr>
          <w:b/>
          <w:color w:val="888888"/>
        </w:rPr>
        <w:t xml:space="preserve">… </w:t>
      </w:r>
      <w:r>
        <w:rPr>
          <w:b/>
          <w:color w:val="89DDFF"/>
          <w:u w:val="single"/>
        </w:rPr>
        <w:t>No</w:t>
      </w:r>
      <w:r>
        <w:rPr>
          <w:b/>
          <w:color w:val="888888"/>
        </w:rPr>
        <w:t xml:space="preserve"> / Yes</w:t>
      </w:r>
    </w:p>
    <w:p>
      <w:pPr>
        <w:pStyle w:val="Normal1"/>
        <w:ind w:left="0" w:hanging="0"/>
        <w:rPr>
          <w:b/>
          <w:b/>
        </w:rPr>
      </w:pPr>
      <w:r>
        <w:rPr>
          <w:rFonts w:eastAsia="Arial Unicode MS" w:cs="Arial Unicode MS" w:ascii="Arial Unicode MS" w:hAnsi="Arial Unicode MS"/>
          <w:b/>
        </w:rPr>
        <w:t xml:space="preserve">✔ </w:t>
      </w:r>
      <w:r>
        <w:rPr>
          <w:b/>
          <w:color w:val="A6ACCD"/>
        </w:rPr>
        <w:t xml:space="preserve">Add ESLint for code quality? </w:t>
      </w:r>
      <w:r>
        <w:rPr>
          <w:b/>
          <w:color w:val="888888"/>
        </w:rPr>
        <w:t xml:space="preserve">… </w:t>
      </w:r>
      <w:r>
        <w:rPr>
          <w:b/>
          <w:color w:val="89DDFF"/>
          <w:u w:val="single"/>
        </w:rPr>
        <w:t>No</w:t>
      </w:r>
      <w:r>
        <w:rPr>
          <w:b/>
          <w:color w:val="888888"/>
        </w:rPr>
        <w:t xml:space="preserve"> / Yes</w:t>
      </w:r>
    </w:p>
    <w:p>
      <w:pPr>
        <w:pStyle w:val="Normal1"/>
        <w:ind w:left="0" w:hanging="0"/>
        <w:rPr>
          <w:b/>
          <w:b/>
        </w:rPr>
      </w:pPr>
      <w:r>
        <w:rPr>
          <w:rFonts w:eastAsia="Arial Unicode MS" w:cs="Arial Unicode MS" w:ascii="Arial Unicode MS" w:hAnsi="Arial Unicode MS"/>
          <w:b/>
        </w:rPr>
        <w:t xml:space="preserve">✔ </w:t>
      </w:r>
      <w:r>
        <w:rPr>
          <w:b/>
          <w:color w:val="A6ACCD"/>
        </w:rPr>
        <w:t xml:space="preserve">Add Prettier for code formatting? </w:t>
      </w:r>
      <w:r>
        <w:rPr>
          <w:b/>
          <w:color w:val="888888"/>
        </w:rPr>
        <w:t xml:space="preserve">… </w:t>
      </w:r>
      <w:r>
        <w:rPr>
          <w:b/>
          <w:color w:val="89DDFF"/>
          <w:u w:val="single"/>
        </w:rPr>
        <w:t>No</w:t>
      </w:r>
      <w:r>
        <w:rPr>
          <w:b/>
          <w:color w:val="888888"/>
        </w:rPr>
        <w:t xml:space="preserve"> / Yes</w:t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  <w:color w:val="A6ACCD"/>
        </w:rPr>
        <w:t>Scaffolding project in ./</w:t>
      </w:r>
      <w:r>
        <w:rPr>
          <w:b/>
          <w:color w:val="89DDFF"/>
        </w:rPr>
        <w:t>&lt;</w:t>
      </w:r>
      <w:r>
        <w:rPr>
          <w:b/>
          <w:color w:val="888888"/>
        </w:rPr>
        <w:t>your-project-name</w:t>
      </w:r>
      <w:r>
        <w:rPr>
          <w:b/>
          <w:color w:val="89DDFF"/>
        </w:rPr>
        <w:t>&gt;</w:t>
      </w:r>
      <w:r>
        <w:rPr>
          <w:b/>
          <w:color w:val="A6ACCD"/>
        </w:rPr>
        <w:t>...</w:t>
      </w:r>
    </w:p>
    <w:p>
      <w:pPr>
        <w:pStyle w:val="Normal1"/>
        <w:ind w:left="0" w:hanging="0"/>
        <w:rPr>
          <w:b/>
          <w:b/>
          <w:color w:val="A6ACCD"/>
        </w:rPr>
      </w:pPr>
      <w:r>
        <w:rPr>
          <w:b/>
          <w:color w:val="A6ACCD"/>
        </w:rPr>
        <w:t>Done.</w:t>
      </w:r>
    </w:p>
    <w:p>
      <w:pPr>
        <w:pStyle w:val="Normal1"/>
        <w:ind w:left="0" w:hanging="0"/>
        <w:rPr>
          <w:b/>
          <w:b/>
        </w:rPr>
      </w:pPr>
      <w:r>
        <w:rPr>
          <w:b/>
        </w:rPr>
        <w:t>&gt;  cd &lt;your-project-name&gt;</w:t>
      </w:r>
    </w:p>
    <w:p>
      <w:pPr>
        <w:pStyle w:val="Normal1"/>
        <w:ind w:left="0" w:hanging="0"/>
        <w:rPr>
          <w:b/>
          <w:b/>
        </w:rPr>
      </w:pPr>
      <w:r>
        <w:rPr>
          <w:b/>
        </w:rPr>
        <w:t>&gt; npm install</w:t>
      </w:r>
    </w:p>
    <w:p>
      <w:pPr>
        <w:pStyle w:val="Normal1"/>
        <w:ind w:left="0" w:hanging="0"/>
        <w:rPr>
          <w:b/>
          <w:b/>
        </w:rPr>
      </w:pPr>
      <w:r>
        <w:rPr>
          <w:b/>
        </w:rPr>
        <w:t>&gt; npm run dev</w:t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numPr>
          <w:ilvl w:val="0"/>
          <w:numId w:val="7"/>
        </w:numPr>
        <w:ind w:left="720" w:hanging="360"/>
        <w:rPr>
          <w:b/>
          <w:b/>
          <w:u w:val="none"/>
        </w:rPr>
      </w:pPr>
      <w:r>
        <w:rPr>
          <w:b/>
        </w:rPr>
        <w:t>Install keycloak adapter in Vuejs.</w:t>
      </w:r>
    </w:p>
    <w:p>
      <w:pPr>
        <w:pStyle w:val="Normal1"/>
        <w:ind w:left="0" w:firstLine="720"/>
        <w:rPr>
          <w:b/>
          <w:b/>
          <w:ins w:id="210" w:author="Shahana Praveen" w:date="2023-09-01T16:33:10Z"/>
        </w:rPr>
      </w:pPr>
      <w:r>
        <w:rPr>
          <w:b/>
        </w:rPr>
        <w:t>&gt; npm install keycloak-js@12.0.4</w:t>
      </w:r>
    </w:p>
    <w:p>
      <w:pPr>
        <w:pStyle w:val="Normal1"/>
        <w:ind w:left="0" w:firstLine="720"/>
        <w:rPr>
          <w:b/>
          <w:b/>
          <w:ins w:id="212" w:author="Shahana Praveen" w:date="2023-09-01T16:33:10Z"/>
        </w:rPr>
      </w:pPr>
      <w:ins w:id="211" w:author="Shahana Praveen" w:date="2023-09-01T16:33:10Z">
        <w:r>
          <w:rPr>
            <w:b/>
          </w:rPr>
        </w:r>
      </w:ins>
    </w:p>
    <w:p>
      <w:pPr>
        <w:pStyle w:val="Normal1"/>
        <w:ind w:left="0" w:firstLine="720"/>
        <w:rPr>
          <w:b/>
          <w:b/>
          <w:ins w:id="214" w:author="Shahana Praveen" w:date="2023-09-01T16:33:10Z"/>
        </w:rPr>
      </w:pPr>
      <w:ins w:id="213" w:author="Shahana Praveen" w:date="2023-09-01T16:33:10Z">
        <w:r>
          <w:rPr>
            <w:b/>
          </w:rPr>
        </w:r>
      </w:ins>
    </w:p>
    <w:p>
      <w:pPr>
        <w:pStyle w:val="Normal1"/>
        <w:ind w:left="0" w:firstLine="720"/>
        <w:rPr>
          <w:b/>
          <w:b/>
          <w:ins w:id="216" w:author="Shahana Praveen" w:date="2023-09-01T16:33:10Z"/>
        </w:rPr>
      </w:pPr>
      <w:ins w:id="215" w:author="Shahana Praveen" w:date="2023-09-01T16:33:10Z">
        <w:r>
          <w:rPr>
            <w:b/>
          </w:rPr>
          <w:t>Comment ➖</w:t>
        </w:r>
      </w:ins>
    </w:p>
    <w:p>
      <w:pPr>
        <w:pStyle w:val="Normal1"/>
        <w:numPr>
          <w:ilvl w:val="0"/>
          <w:numId w:val="3"/>
        </w:numPr>
        <w:ind w:left="720" w:hanging="360"/>
        <w:rPr>
          <w:b/>
          <w:b/>
          <w:ins w:id="218" w:author="Shahana Praveen" w:date="2023-09-01T16:33:10Z"/>
        </w:rPr>
      </w:pPr>
      <w:ins w:id="217" w:author="Shahana Praveen" w:date="2023-09-01T16:33:10Z">
        <w:r>
          <w:rPr>
            <w:b/>
          </w:rPr>
          <w:t>Other Dependencies to install</w:t>
        </w:r>
      </w:ins>
    </w:p>
    <w:p>
      <w:pPr>
        <w:pStyle w:val="Normal1"/>
        <w:numPr>
          <w:ilvl w:val="0"/>
          <w:numId w:val="1"/>
        </w:numPr>
        <w:ind w:left="1440" w:hanging="360"/>
        <w:rPr>
          <w:b/>
          <w:b/>
          <w:ins w:id="220" w:author="Shahana Praveen" w:date="2023-09-01T16:33:10Z"/>
        </w:rPr>
      </w:pPr>
      <w:ins w:id="219" w:author="Shahana Praveen" w:date="2023-09-01T16:33:10Z">
        <w:r>
          <w:rPr>
            <w:b/>
          </w:rPr>
          <w:t>npm install axios</w:t>
        </w:r>
      </w:ins>
    </w:p>
    <w:p>
      <w:pPr>
        <w:pStyle w:val="Normal1"/>
        <w:numPr>
          <w:ilvl w:val="0"/>
          <w:numId w:val="1"/>
        </w:numPr>
        <w:ind w:left="1440" w:hanging="360"/>
        <w:rPr>
          <w:b/>
          <w:b/>
          <w:ins w:id="222" w:author="Shahana Praveen" w:date="2023-09-01T16:33:10Z"/>
        </w:rPr>
      </w:pPr>
      <w:ins w:id="221" w:author="Shahana Praveen" w:date="2023-09-01T16:33:10Z">
        <w:r>
          <w:rPr>
            <w:b/>
          </w:rPr>
          <w:t>npm install vue-router</w:t>
        </w:r>
      </w:ins>
    </w:p>
    <w:p>
      <w:pPr>
        <w:pStyle w:val="Normal1"/>
        <w:ind w:left="0" w:firstLine="720"/>
        <w:rPr>
          <w:b/>
          <w:b/>
        </w:rPr>
      </w:pPr>
      <w:r>
        <w:rPr>
          <w:b/>
        </w:rPr>
      </w:r>
    </w:p>
    <w:p>
      <w:pPr>
        <w:pStyle w:val="Normal1"/>
        <w:ind w:left="0" w:hanging="0"/>
        <w:rPr>
          <w:b/>
          <w:b/>
        </w:rPr>
      </w:pPr>
      <w:r>
        <w:rPr>
          <w:b/>
        </w:rPr>
      </w:r>
    </w:p>
    <w:p>
      <w:pPr>
        <w:pStyle w:val="Normal1"/>
        <w:numPr>
          <w:ilvl w:val="0"/>
          <w:numId w:val="7"/>
        </w:numPr>
        <w:ind w:left="720" w:hanging="360"/>
        <w:rPr>
          <w:b/>
          <w:b/>
          <w:u w:val="none"/>
        </w:rPr>
      </w:pPr>
      <w:r>
        <w:rPr>
          <w:b/>
        </w:rPr>
        <w:t xml:space="preserve">Create </w:t>
      </w:r>
      <w:ins w:id="223" w:author="Shahana Praveen" w:date="2023-09-01T16:34:41Z">
        <w:r>
          <w:rPr>
            <w:b/>
          </w:rPr>
          <w:t>auth.</w:t>
        </w:r>
      </w:ins>
      <w:r>
        <w:rPr>
          <w:b/>
        </w:rPr>
        <w:t>js file in vue for keycloak configuration</w:t>
      </w:r>
    </w:p>
    <w:p>
      <w:pPr>
        <w:pStyle w:val="Normal1"/>
        <w:ind w:left="720" w:hanging="0"/>
        <w:rPr>
          <w:b/>
          <w:b/>
          <w:ins w:id="224" w:author="Shahana Praveen" w:date="2023-09-01T16:34:56Z"/>
        </w:rPr>
      </w:pPr>
      <w:r>
        <w:rPr>
          <w:b/>
        </w:rPr>
        <w:t>and paste the code shown below.</w:t>
      </w:r>
    </w:p>
    <w:p>
      <w:pPr>
        <w:pStyle w:val="Normal1"/>
        <w:ind w:left="720" w:hanging="0"/>
        <w:rPr>
          <w:b/>
          <w:b/>
          <w:ins w:id="226" w:author="Shahana Praveen" w:date="2023-09-01T16:34:56Z"/>
        </w:rPr>
      </w:pPr>
      <w:ins w:id="225" w:author="Shahana Praveen" w:date="2023-09-01T16:34:56Z">
        <w:r>
          <w:rPr>
            <w:b/>
          </w:rPr>
        </w:r>
      </w:ins>
    </w:p>
    <w:p>
      <w:pPr>
        <w:pStyle w:val="Normal1"/>
        <w:ind w:left="720" w:hanging="0"/>
        <w:rPr>
          <w:b/>
          <w:b/>
          <w:ins w:id="228" w:author="Shahana Praveen" w:date="2023-09-01T16:34:56Z"/>
        </w:rPr>
      </w:pPr>
      <w:ins w:id="227" w:author="Shahana Praveen" w:date="2023-09-01T16:34:56Z">
        <w:r>
          <w:rPr>
            <w:b/>
          </w:rPr>
          <w:t>Comment ➖</w:t>
        </w:r>
      </w:ins>
    </w:p>
    <w:p>
      <w:pPr>
        <w:pStyle w:val="Normal1"/>
        <w:ind w:left="720" w:hanging="0"/>
        <w:rPr>
          <w:b/>
          <w:b/>
          <w:ins w:id="230" w:author="Shahana Praveen" w:date="2023-09-01T16:34:56Z"/>
        </w:rPr>
      </w:pPr>
      <w:ins w:id="229" w:author="Shahana Praveen" w:date="2023-09-01T16:34:56Z">
        <w:r>
          <w:rPr>
            <w:b/>
          </w:rPr>
          <w:t>File Path: src/auth.js</w:t>
        </w:r>
      </w:ins>
    </w:p>
    <w:p>
      <w:pPr>
        <w:pStyle w:val="Normal1"/>
        <w:ind w:left="720" w:hanging="0"/>
        <w:rPr>
          <w:b/>
          <w:b/>
        </w:rPr>
      </w:pPr>
      <w:r>
        <w:rPr>
          <w:b/>
        </w:rPr>
      </w:r>
    </w:p>
    <w:p>
      <w:pPr>
        <w:pStyle w:val="Normal1"/>
        <w:ind w:left="720" w:hanging="0"/>
        <w:rPr>
          <w:b/>
          <w:b/>
        </w:rPr>
      </w:pPr>
      <w:r>
        <w:rPr>
          <w:b/>
        </w:rPr>
      </w:r>
    </w:p>
    <w:p>
      <w:pPr>
        <w:pStyle w:val="Normal1"/>
        <w:ind w:left="720" w:hanging="0"/>
        <w:rPr>
          <w:b/>
          <w:b/>
        </w:rPr>
      </w:pPr>
      <w:r>
        <w:rPr>
          <w:b/>
        </w:rPr>
        <w:t>auth.js</w:t>
      </w:r>
    </w:p>
    <w:p>
      <w:pPr>
        <w:pStyle w:val="Normal1"/>
        <w:shd w:val="clear" w:fill="1E1E1E"/>
        <w:spacing w:lineRule="auto" w:line="324"/>
        <w:ind w:left="720" w:hanging="0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C586C0"/>
          <w:sz w:val="21"/>
          <w:szCs w:val="21"/>
        </w:rPr>
        <w:t>import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Keycloak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C586C0"/>
          <w:sz w:val="21"/>
          <w:szCs w:val="21"/>
        </w:rPr>
        <w:t>from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'keycloak-js'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;</w:t>
      </w:r>
    </w:p>
    <w:p>
      <w:pPr>
        <w:pStyle w:val="Normal1"/>
        <w:shd w:val="clear" w:fill="1E1E1E"/>
        <w:spacing w:lineRule="auto" w:line="324"/>
        <w:ind w:left="720" w:hanging="0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</w:r>
    </w:p>
    <w:p>
      <w:pPr>
        <w:pStyle w:val="Normal1"/>
        <w:shd w:val="clear" w:fill="1E1E1E"/>
        <w:spacing w:lineRule="auto" w:line="324"/>
        <w:ind w:left="720" w:hanging="0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569CD6"/>
          <w:sz w:val="21"/>
          <w:szCs w:val="21"/>
        </w:rPr>
        <w:t>const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4FC1FF"/>
          <w:sz w:val="21"/>
          <w:szCs w:val="21"/>
        </w:rPr>
        <w:t>keycloak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= 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new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DCDCAA"/>
          <w:sz w:val="21"/>
          <w:szCs w:val="21"/>
        </w:rPr>
        <w:t>Keycloak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({</w:t>
      </w:r>
    </w:p>
    <w:p>
      <w:pPr>
        <w:pStyle w:val="Normal1"/>
        <w:shd w:val="clear" w:fill="1E1E1E"/>
        <w:spacing w:lineRule="auto" w:line="324"/>
        <w:ind w:left="720" w:hanging="0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url: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'http://localhost:8080'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,</w:t>
      </w:r>
    </w:p>
    <w:p>
      <w:pPr>
        <w:pStyle w:val="Normal1"/>
        <w:shd w:val="clear" w:fill="1E1E1E"/>
        <w:spacing w:lineRule="auto" w:line="324"/>
        <w:ind w:left="720" w:hanging="0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realm: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'googleAuth'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,</w:t>
      </w:r>
    </w:p>
    <w:p>
      <w:pPr>
        <w:pStyle w:val="Normal1"/>
        <w:shd w:val="clear" w:fill="1E1E1E"/>
        <w:spacing w:lineRule="auto" w:line="324"/>
        <w:ind w:left="720" w:hanging="0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clientId: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'app-vue'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,</w:t>
      </w:r>
    </w:p>
    <w:p>
      <w:pPr>
        <w:pStyle w:val="Normal1"/>
        <w:shd w:val="clear" w:fill="1E1E1E"/>
        <w:spacing w:lineRule="auto" w:line="324"/>
        <w:ind w:left="720" w:hanging="0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>});</w:t>
      </w:r>
    </w:p>
    <w:p>
      <w:pPr>
        <w:pStyle w:val="Normal1"/>
        <w:shd w:val="clear" w:fill="1E1E1E"/>
        <w:spacing w:lineRule="auto" w:line="324"/>
        <w:ind w:left="720" w:hanging="0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</w:r>
    </w:p>
    <w:p>
      <w:pPr>
        <w:pStyle w:val="Normal1"/>
        <w:shd w:val="clear" w:fill="1E1E1E"/>
        <w:spacing w:lineRule="auto" w:line="324"/>
        <w:ind w:left="720" w:hanging="0"/>
        <w:rPr>
          <w:rFonts w:ascii="Courier New" w:hAnsi="Courier New" w:eastAsia="Courier New" w:cs="Courier New"/>
          <w:color w:val="4FC1FF"/>
          <w:sz w:val="21"/>
          <w:szCs w:val="21"/>
        </w:rPr>
      </w:pPr>
      <w:r>
        <w:rPr>
          <w:rFonts w:eastAsia="Courier New" w:cs="Courier New" w:ascii="Courier New" w:hAnsi="Courier New"/>
          <w:color w:val="C586C0"/>
          <w:sz w:val="21"/>
          <w:szCs w:val="21"/>
        </w:rPr>
        <w:t>export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C586C0"/>
          <w:sz w:val="21"/>
          <w:szCs w:val="21"/>
        </w:rPr>
        <w:t>default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4FC1FF"/>
          <w:sz w:val="21"/>
          <w:szCs w:val="21"/>
        </w:rPr>
        <w:t>keycloak</w:t>
      </w:r>
    </w:p>
    <w:p>
      <w:pPr>
        <w:pStyle w:val="Normal1"/>
        <w:ind w:left="720" w:hanging="0"/>
        <w:rPr>
          <w:b/>
          <w:b/>
        </w:rPr>
      </w:pPr>
      <w:r>
        <w:rPr>
          <w:b/>
        </w:rPr>
      </w:r>
    </w:p>
    <w:p>
      <w:pPr>
        <w:pStyle w:val="Normal1"/>
        <w:ind w:left="720" w:hanging="0"/>
        <w:rPr>
          <w:b/>
          <w:b/>
        </w:rPr>
      </w:pPr>
      <w:r>
        <w:rPr>
          <w:b/>
        </w:rPr>
      </w:r>
    </w:p>
    <w:p>
      <w:pPr>
        <w:pStyle w:val="Normal1"/>
        <w:ind w:left="720" w:hanging="0"/>
        <w:rPr>
          <w:b/>
          <w:b/>
        </w:rPr>
      </w:pPr>
      <w:r>
        <w:rPr>
          <w:b/>
        </w:rPr>
      </w:r>
    </w:p>
    <w:p>
      <w:pPr>
        <w:pStyle w:val="Normal1"/>
        <w:ind w:left="720" w:hanging="0"/>
        <w:rPr>
          <w:b/>
          <w:b/>
        </w:rPr>
      </w:pPr>
      <w:r>
        <w:rPr>
          <w:b/>
        </w:rPr>
      </w:r>
    </w:p>
    <w:p>
      <w:pPr>
        <w:pStyle w:val="Normal1"/>
        <w:ind w:left="720" w:hanging="0"/>
        <w:rPr>
          <w:b/>
          <w:b/>
        </w:rPr>
      </w:pPr>
      <w:r>
        <w:rPr>
          <w:b/>
        </w:rPr>
      </w:r>
    </w:p>
    <w:p>
      <w:pPr>
        <w:pStyle w:val="Normal1"/>
        <w:ind w:left="720" w:hanging="0"/>
        <w:rPr>
          <w:b/>
          <w:b/>
        </w:rPr>
      </w:pPr>
      <w:r>
        <w:rPr>
          <w:b/>
        </w:rPr>
      </w:r>
    </w:p>
    <w:p>
      <w:pPr>
        <w:pStyle w:val="Normal1"/>
        <w:ind w:left="720" w:hanging="0"/>
        <w:rPr>
          <w:b/>
          <w:b/>
        </w:rPr>
      </w:pPr>
      <w:r>
        <w:rPr>
          <w:b/>
        </w:rPr>
      </w:r>
    </w:p>
    <w:p>
      <w:pPr>
        <w:pStyle w:val="Normal1"/>
        <w:ind w:left="720" w:hanging="0"/>
        <w:rPr>
          <w:b/>
          <w:b/>
        </w:rPr>
      </w:pPr>
      <w:r>
        <w:rPr>
          <w:b/>
        </w:rPr>
      </w:r>
    </w:p>
    <w:p>
      <w:pPr>
        <w:pStyle w:val="Normal1"/>
        <w:ind w:left="720" w:hanging="0"/>
        <w:rPr>
          <w:b/>
          <w:b/>
        </w:rPr>
      </w:pPr>
      <w:r>
        <w:rPr>
          <w:b/>
        </w:rPr>
      </w:r>
    </w:p>
    <w:p>
      <w:pPr>
        <w:pStyle w:val="Normal1"/>
        <w:ind w:left="720" w:hanging="0"/>
        <w:rPr>
          <w:b/>
          <w:b/>
        </w:rPr>
      </w:pPr>
      <w:r>
        <w:rPr>
          <w:b/>
        </w:rPr>
      </w:r>
    </w:p>
    <w:p>
      <w:pPr>
        <w:pStyle w:val="Normal1"/>
        <w:ind w:left="720" w:hanging="0"/>
        <w:rPr>
          <w:b/>
          <w:b/>
          <w:ins w:id="232" w:author="Shahana Praveen" w:date="2023-09-01T16:35:52Z"/>
        </w:rPr>
      </w:pPr>
      <w:ins w:id="231" w:author="Shahana Praveen" w:date="2023-09-01T16:35:52Z">
        <w:r>
          <w:rPr>
            <w:b/>
          </w:rPr>
        </w:r>
      </w:ins>
    </w:p>
    <w:p>
      <w:pPr>
        <w:pStyle w:val="Normal1"/>
        <w:ind w:left="720" w:hanging="0"/>
        <w:rPr>
          <w:b/>
          <w:b/>
          <w:ins w:id="234" w:author="Shahana Praveen" w:date="2023-09-01T16:35:52Z"/>
        </w:rPr>
      </w:pPr>
      <w:ins w:id="233" w:author="Shahana Praveen" w:date="2023-09-01T16:35:52Z">
        <w:r>
          <w:rPr>
            <w:b/>
          </w:rPr>
        </w:r>
      </w:ins>
    </w:p>
    <w:p>
      <w:pPr>
        <w:pStyle w:val="Normal1"/>
        <w:ind w:left="720" w:hanging="0"/>
        <w:rPr>
          <w:b/>
          <w:b/>
          <w:ins w:id="236" w:author="Shahana Praveen" w:date="2023-09-01T16:35:52Z"/>
        </w:rPr>
      </w:pPr>
      <w:ins w:id="235" w:author="Shahana Praveen" w:date="2023-09-01T16:35:52Z">
        <w:r>
          <w:rPr>
            <w:b/>
          </w:rPr>
        </w:r>
      </w:ins>
    </w:p>
    <w:p>
      <w:pPr>
        <w:pStyle w:val="Normal1"/>
        <w:ind w:left="720" w:hanging="0"/>
        <w:rPr>
          <w:b/>
          <w:b/>
          <w:ins w:id="238" w:author="Shahana Praveen" w:date="2023-09-01T16:35:52Z"/>
        </w:rPr>
      </w:pPr>
      <w:ins w:id="237" w:author="Shahana Praveen" w:date="2023-09-01T16:35:52Z">
        <w:r>
          <w:rPr>
            <w:b/>
          </w:rPr>
        </w:r>
      </w:ins>
    </w:p>
    <w:p>
      <w:pPr>
        <w:pStyle w:val="Normal1"/>
        <w:ind w:left="720" w:hanging="0"/>
        <w:rPr>
          <w:b/>
          <w:b/>
          <w:ins w:id="240" w:author="Shahana Praveen" w:date="2023-09-01T16:35:52Z"/>
        </w:rPr>
      </w:pPr>
      <w:ins w:id="239" w:author="Shahana Praveen" w:date="2023-09-01T16:35:52Z">
        <w:r>
          <w:rPr>
            <w:b/>
          </w:rPr>
        </w:r>
      </w:ins>
    </w:p>
    <w:p>
      <w:pPr>
        <w:pStyle w:val="Normal1"/>
        <w:ind w:left="720" w:hanging="0"/>
        <w:rPr>
          <w:b/>
          <w:b/>
          <w:ins w:id="242" w:author="Shahana Praveen" w:date="2023-09-01T16:35:52Z"/>
        </w:rPr>
      </w:pPr>
      <w:ins w:id="241" w:author="Shahana Praveen" w:date="2023-09-01T16:35:52Z">
        <w:r>
          <w:rPr>
            <w:b/>
          </w:rPr>
        </w:r>
      </w:ins>
    </w:p>
    <w:p>
      <w:pPr>
        <w:pStyle w:val="Normal1"/>
        <w:ind w:left="720" w:hanging="0"/>
        <w:rPr>
          <w:b/>
          <w:b/>
        </w:rPr>
      </w:pPr>
      <w:r>
        <w:rPr>
          <w:b/>
        </w:rPr>
      </w:r>
    </w:p>
    <w:p>
      <w:pPr>
        <w:pStyle w:val="Normal1"/>
        <w:ind w:left="720" w:hanging="0"/>
        <w:rPr>
          <w:b/>
          <w:b/>
        </w:rPr>
      </w:pPr>
      <w:r>
        <w:rPr>
          <w:b/>
        </w:rPr>
      </w:r>
    </w:p>
    <w:p>
      <w:pPr>
        <w:pStyle w:val="Normal1"/>
        <w:ind w:left="720" w:hanging="0"/>
        <w:rPr>
          <w:b/>
          <w:b/>
        </w:rPr>
      </w:pPr>
      <w:r>
        <w:rPr>
          <w:b/>
        </w:rPr>
      </w:r>
    </w:p>
    <w:p>
      <w:pPr>
        <w:pStyle w:val="Normal1"/>
        <w:ind w:left="720" w:hanging="0"/>
        <w:rPr>
          <w:b/>
          <w:b/>
        </w:rPr>
      </w:pPr>
      <w:r>
        <w:rPr>
          <w:b/>
        </w:rPr>
      </w:r>
    </w:p>
    <w:p>
      <w:pPr>
        <w:pStyle w:val="Normal1"/>
        <w:numPr>
          <w:ilvl w:val="0"/>
          <w:numId w:val="7"/>
        </w:numPr>
        <w:ind w:left="720" w:hanging="360"/>
        <w:rPr>
          <w:b/>
          <w:b/>
          <w:u w:val="none"/>
        </w:rPr>
      </w:pPr>
      <w:r>
        <w:rPr>
          <w:b/>
        </w:rPr>
        <w:t>Create Login Page in vue</w:t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  <w:ins w:id="244" w:author="Shahana Praveen" w:date="2023-09-01T16:36:18Z"/>
        </w:rPr>
      </w:pPr>
      <w:ins w:id="243" w:author="Shahana Praveen" w:date="2023-09-01T16:36:18Z">
        <w:r>
          <w:rPr>
            <w:b/>
          </w:rPr>
          <w:t>Comment:-</w:t>
        </w:r>
      </w:ins>
    </w:p>
    <w:p>
      <w:pPr>
        <w:pStyle w:val="Normal1"/>
        <w:rPr>
          <w:b/>
          <w:b/>
          <w:ins w:id="246" w:author="Shahana Praveen" w:date="2023-09-01T16:36:18Z"/>
        </w:rPr>
      </w:pPr>
      <w:ins w:id="245" w:author="Shahana Praveen" w:date="2023-09-01T16:36:18Z">
        <w:r>
          <w:rPr>
            <w:b/>
          </w:rPr>
        </w:r>
      </w:ins>
    </w:p>
    <w:p>
      <w:pPr>
        <w:pStyle w:val="Normal1"/>
        <w:numPr>
          <w:ilvl w:val="0"/>
          <w:numId w:val="16"/>
        </w:numPr>
        <w:ind w:left="1440" w:hanging="360"/>
        <w:rPr>
          <w:b/>
          <w:b/>
          <w:ins w:id="248" w:author="Shahana Praveen" w:date="2023-09-01T16:36:18Z"/>
        </w:rPr>
      </w:pPr>
      <w:ins w:id="247" w:author="Shahana Praveen" w:date="2023-09-01T16:36:18Z">
        <w:r>
          <w:rPr>
            <w:b/>
          </w:rPr>
          <w:t>Create a file LoginPage.vue</w:t>
        </w:r>
      </w:ins>
    </w:p>
    <w:p>
      <w:pPr>
        <w:pStyle w:val="Normal1"/>
        <w:ind w:left="1440" w:hanging="0"/>
        <w:pPrChange w:id="0" w:author="Shahana Praveen" w:date="2023-09-01T16:36:18Z"/>
        <w:rPr>
          <w:b/>
          <w:b/>
        </w:rPr>
      </w:pPr>
      <w:r>
        <w:rPr>
          <w:b/>
        </w:rPr>
        <w:t>File Path: src/components/LoginPage.vue</w:t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  <w:t>Login Page.Vue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eastAsia="Courier New" w:cs="Courier New" w:ascii="Courier New" w:hAnsi="Courier New"/>
          <w:color w:val="808080"/>
          <w:sz w:val="21"/>
          <w:szCs w:val="21"/>
        </w:rPr>
        <w:t>&lt;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template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&lt;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div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class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=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"box-form"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&lt;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div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class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=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"left"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&lt;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div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class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=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"overlay"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&lt;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h1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style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="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margin-top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:</w:t>
      </w:r>
      <w:r>
        <w:rPr>
          <w:rFonts w:eastAsia="Courier New" w:cs="Courier New" w:ascii="Courier New" w:hAnsi="Courier New"/>
          <w:color w:val="B5CEA8"/>
          <w:sz w:val="21"/>
          <w:szCs w:val="21"/>
        </w:rPr>
        <w:t>40px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;"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Keen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&lt;/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h1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&lt;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h1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style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="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margin-left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: </w:t>
      </w:r>
      <w:r>
        <w:rPr>
          <w:rFonts w:eastAsia="Courier New" w:cs="Courier New" w:ascii="Courier New" w:hAnsi="Courier New"/>
          <w:color w:val="B5CEA8"/>
          <w:sz w:val="21"/>
          <w:szCs w:val="21"/>
        </w:rPr>
        <w:t>170px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;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margin-top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:</w:t>
      </w:r>
      <w:r>
        <w:rPr>
          <w:rFonts w:eastAsia="Courier New" w:cs="Courier New" w:ascii="Courier New" w:hAnsi="Courier New"/>
          <w:color w:val="B5CEA8"/>
          <w:sz w:val="21"/>
          <w:szCs w:val="21"/>
        </w:rPr>
        <w:t>1px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;"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Able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&lt;/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h1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&lt;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span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6A9955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&lt;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p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style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="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text-align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: 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center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;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font-weight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: 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bold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;"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Always Been Open!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&lt;/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p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&lt;/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span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&lt;/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div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&lt;/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div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&lt;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div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class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=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"right"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&lt;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h5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Login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&lt;/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h5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&lt;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div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class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=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"inputs"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&lt;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button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@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click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="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login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"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&gt;&lt;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i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class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=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"fa-brands fa-google"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aria-hidden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=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"true"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&gt;&lt;/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i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LogIn with Google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&lt;/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button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&lt;/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div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&lt;/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div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&lt;/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div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eastAsia="Courier New" w:cs="Courier New" w:ascii="Courier New" w:hAnsi="Courier New"/>
          <w:color w:val="808080"/>
          <w:sz w:val="21"/>
          <w:szCs w:val="21"/>
        </w:rPr>
        <w:t>&lt;/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template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eastAsia="Courier New" w:cs="Courier New" w:ascii="Courier New" w:hAnsi="Courier New"/>
          <w:color w:val="808080"/>
          <w:sz w:val="21"/>
          <w:szCs w:val="21"/>
        </w:rPr>
        <w:t>&lt;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script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6A9955"/>
          <w:sz w:val="21"/>
          <w:szCs w:val="21"/>
        </w:rPr>
      </w:pPr>
      <w:r>
        <w:rPr>
          <w:rFonts w:eastAsia="Courier New" w:cs="Courier New" w:ascii="Courier New" w:hAnsi="Courier New"/>
          <w:color w:val="C586C0"/>
          <w:sz w:val="21"/>
          <w:szCs w:val="21"/>
        </w:rPr>
        <w:t>import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keycloak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C586C0"/>
          <w:sz w:val="21"/>
          <w:szCs w:val="21"/>
        </w:rPr>
        <w:t>from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'../auth'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C586C0"/>
          <w:sz w:val="21"/>
          <w:szCs w:val="21"/>
        </w:rPr>
        <w:t>export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C586C0"/>
          <w:sz w:val="21"/>
          <w:szCs w:val="21"/>
        </w:rPr>
        <w:t>default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{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name: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"LogIn"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,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methods: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{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</w:t>
      </w:r>
      <w:r>
        <w:rPr>
          <w:rFonts w:eastAsia="Courier New" w:cs="Courier New" w:ascii="Courier New" w:hAnsi="Courier New"/>
          <w:color w:val="DCDCAA"/>
          <w:sz w:val="21"/>
          <w:szCs w:val="21"/>
        </w:rPr>
        <w:t>login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() {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</w:t>
      </w:r>
      <w:r>
        <w:rPr>
          <w:rFonts w:eastAsia="Courier New" w:cs="Courier New" w:ascii="Courier New" w:hAnsi="Courier New"/>
          <w:color w:val="4FC1FF"/>
          <w:sz w:val="21"/>
          <w:szCs w:val="21"/>
        </w:rPr>
        <w:t>keycloak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.</w:t>
      </w:r>
      <w:r>
        <w:rPr>
          <w:rFonts w:eastAsia="Courier New" w:cs="Courier New" w:ascii="Courier New" w:hAnsi="Courier New"/>
          <w:color w:val="DCDCAA"/>
          <w:sz w:val="21"/>
          <w:szCs w:val="21"/>
        </w:rPr>
        <w:t>init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().</w:t>
      </w:r>
      <w:r>
        <w:rPr>
          <w:rFonts w:eastAsia="Courier New" w:cs="Courier New" w:ascii="Courier New" w:hAnsi="Courier New"/>
          <w:color w:val="DCDCAA"/>
          <w:sz w:val="21"/>
          <w:szCs w:val="21"/>
        </w:rPr>
        <w:t>then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(() 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=&gt;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{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</w:t>
      </w:r>
      <w:r>
        <w:rPr>
          <w:rFonts w:eastAsia="Courier New" w:cs="Courier New" w:ascii="Courier New" w:hAnsi="Courier New"/>
          <w:color w:val="4FC1FF"/>
          <w:sz w:val="21"/>
          <w:szCs w:val="21"/>
        </w:rPr>
        <w:t>keycloak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.</w:t>
      </w:r>
      <w:r>
        <w:rPr>
          <w:rFonts w:eastAsia="Courier New" w:cs="Courier New" w:ascii="Courier New" w:hAnsi="Courier New"/>
          <w:color w:val="DCDCAA"/>
          <w:sz w:val="21"/>
          <w:szCs w:val="21"/>
        </w:rPr>
        <w:t>login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({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idpHint: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'google'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,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CE9178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redirectUri: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'http://localhost:5173/home'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});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>});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>}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}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>}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eastAsia="Courier New" w:cs="Courier New" w:ascii="Courier New" w:hAnsi="Courier New"/>
          <w:color w:val="808080"/>
          <w:sz w:val="21"/>
          <w:szCs w:val="21"/>
        </w:rPr>
        <w:t>&lt;/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script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numPr>
          <w:ilvl w:val="0"/>
          <w:numId w:val="7"/>
        </w:numPr>
        <w:ind w:left="720" w:hanging="360"/>
        <w:rPr>
          <w:b/>
          <w:b/>
          <w:ins w:id="249" w:author="Shahana Praveen" w:date="2023-09-01T16:38:11Z"/>
          <w:u w:val="none"/>
        </w:rPr>
      </w:pPr>
      <w:r>
        <w:rPr>
          <w:b/>
        </w:rPr>
        <w:t>Create Home Page after successful login to redirect.</w:t>
      </w:r>
    </w:p>
    <w:p>
      <w:pPr>
        <w:pStyle w:val="Normal1"/>
        <w:rPr>
          <w:b/>
          <w:b/>
          <w:ins w:id="251" w:author="Shahana Praveen" w:date="2023-09-01T16:38:11Z"/>
        </w:rPr>
      </w:pPr>
      <w:ins w:id="250" w:author="Shahana Praveen" w:date="2023-09-01T16:38:11Z">
        <w:r>
          <w:rPr>
            <w:b/>
          </w:rPr>
        </w:r>
      </w:ins>
    </w:p>
    <w:p>
      <w:pPr>
        <w:pStyle w:val="Normal1"/>
        <w:rPr>
          <w:b/>
          <w:b/>
          <w:ins w:id="253" w:author="Shahana Praveen" w:date="2023-09-01T16:38:11Z"/>
        </w:rPr>
      </w:pPr>
      <w:ins w:id="252" w:author="Shahana Praveen" w:date="2023-09-01T16:38:11Z">
        <w:r>
          <w:rPr>
            <w:b/>
          </w:rPr>
          <w:t>Comment:-</w:t>
        </w:r>
      </w:ins>
    </w:p>
    <w:p>
      <w:pPr>
        <w:pStyle w:val="Normal1"/>
        <w:rPr>
          <w:b/>
          <w:b/>
          <w:ins w:id="255" w:author="Shahana Praveen" w:date="2023-09-01T16:38:11Z"/>
        </w:rPr>
      </w:pPr>
      <w:ins w:id="254" w:author="Shahana Praveen" w:date="2023-09-01T16:38:11Z">
        <w:r>
          <w:rPr>
            <w:b/>
          </w:rPr>
        </w:r>
      </w:ins>
    </w:p>
    <w:p>
      <w:pPr>
        <w:pStyle w:val="Normal1"/>
        <w:numPr>
          <w:ilvl w:val="0"/>
          <w:numId w:val="10"/>
        </w:numPr>
        <w:ind w:left="1440" w:hanging="360"/>
        <w:rPr>
          <w:b/>
          <w:b/>
          <w:ins w:id="257" w:author="Shahana Praveen" w:date="2023-09-01T16:38:11Z"/>
        </w:rPr>
      </w:pPr>
      <w:ins w:id="256" w:author="Shahana Praveen" w:date="2023-09-01T16:38:11Z">
        <w:r>
          <w:rPr>
            <w:b/>
          </w:rPr>
          <w:t>Create a file HomePage.vue</w:t>
        </w:r>
      </w:ins>
    </w:p>
    <w:p>
      <w:pPr>
        <w:pStyle w:val="Normal1"/>
        <w:ind w:left="1440" w:hanging="0"/>
        <w:rPr>
          <w:b/>
          <w:b/>
          <w:ins w:id="259" w:author="Shahana Praveen" w:date="2023-09-01T16:38:11Z"/>
        </w:rPr>
      </w:pPr>
      <w:ins w:id="258" w:author="Shahana Praveen" w:date="2023-09-01T16:38:11Z">
        <w:r>
          <w:rPr>
            <w:b/>
          </w:rPr>
          <w:t>File Path:- src/components/HomePage.vue</w:t>
        </w:r>
      </w:ins>
    </w:p>
    <w:p>
      <w:pPr>
        <w:pStyle w:val="Normal1"/>
        <w:pPrChange w:id="0" w:author="Shahana Praveen" w:date="2023-09-01T16:38:13Z">
          <w:pPr>
            <w:numPr>
              <w:ilvl w:val="0"/>
              <w:numId w:val="7"/>
            </w:numPr>
            <w:ind w:left="720" w:hanging="360"/>
          </w:pPr>
        </w:pPrChange>
        <w:rPr>
          <w:rFonts w:ascii="Arial" w:hAnsi="Arial" w:eastAsia="Arial" w:cs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</w:pPr>
      <w:r>
        <w:rPr>
          <w:rFonts w:eastAsia="Arial" w:cs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  <w:t>HomePage.vue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eastAsia="Courier New" w:cs="Courier New" w:ascii="Courier New" w:hAnsi="Courier New"/>
          <w:color w:val="808080"/>
          <w:sz w:val="21"/>
          <w:szCs w:val="21"/>
        </w:rPr>
        <w:t>&lt;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template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&lt;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div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&lt;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h1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Welcome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&lt;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p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&gt;&lt;/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p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{{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usermail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}}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&lt;/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h1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&lt;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button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type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=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"button"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class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=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"btn btn-primary"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@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click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="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logOut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"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LogOut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&lt;/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button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&lt;/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div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eastAsia="Courier New" w:cs="Courier New" w:ascii="Courier New" w:hAnsi="Courier New"/>
          <w:color w:val="808080"/>
          <w:sz w:val="21"/>
          <w:szCs w:val="21"/>
        </w:rPr>
        <w:t>&lt;/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template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eastAsia="Courier New" w:cs="Courier New" w:ascii="Courier New" w:hAnsi="Courier New"/>
          <w:color w:val="808080"/>
          <w:sz w:val="21"/>
          <w:szCs w:val="21"/>
        </w:rPr>
        <w:t>&lt;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script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C586C0"/>
          <w:sz w:val="21"/>
          <w:szCs w:val="21"/>
        </w:rPr>
        <w:t>import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keycloak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C586C0"/>
          <w:sz w:val="21"/>
          <w:szCs w:val="21"/>
        </w:rPr>
        <w:t>from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"../auth"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C586C0"/>
          <w:sz w:val="21"/>
          <w:szCs w:val="21"/>
        </w:rPr>
        <w:t>import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axios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C586C0"/>
          <w:sz w:val="21"/>
          <w:szCs w:val="21"/>
        </w:rPr>
        <w:t>from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"axios"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C586C0"/>
          <w:sz w:val="21"/>
          <w:szCs w:val="21"/>
        </w:rPr>
        <w:t>export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C586C0"/>
          <w:sz w:val="21"/>
          <w:szCs w:val="21"/>
        </w:rPr>
        <w:t>default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{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name: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"HomePage"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,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DCDCAA"/>
          <w:sz w:val="21"/>
          <w:szCs w:val="21"/>
        </w:rPr>
        <w:t>data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() {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</w:t>
      </w:r>
      <w:r>
        <w:rPr>
          <w:rFonts w:eastAsia="Courier New" w:cs="Courier New" w:ascii="Courier New" w:hAnsi="Courier New"/>
          <w:color w:val="C586C0"/>
          <w:sz w:val="21"/>
          <w:szCs w:val="21"/>
        </w:rPr>
        <w:t>return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{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usermail: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""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,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refreshToken: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""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,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569CD6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auth: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false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};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},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DCDCAA"/>
          <w:sz w:val="21"/>
          <w:szCs w:val="21"/>
        </w:rPr>
        <w:t>created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() {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4FC1FF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</w:t>
      </w:r>
      <w:r>
        <w:rPr>
          <w:rFonts w:eastAsia="Courier New" w:cs="Courier New" w:ascii="Courier New" w:hAnsi="Courier New"/>
          <w:color w:val="4FC1FF"/>
          <w:sz w:val="21"/>
          <w:szCs w:val="21"/>
        </w:rPr>
        <w:t>keycloak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.</w:t>
      </w:r>
      <w:r>
        <w:rPr>
          <w:rFonts w:eastAsia="Courier New" w:cs="Courier New" w:ascii="Courier New" w:hAnsi="Courier New"/>
          <w:color w:val="DCDCAA"/>
          <w:sz w:val="21"/>
          <w:szCs w:val="21"/>
        </w:rPr>
        <w:t>init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({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onLoad: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"check-sso"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,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9CDCFE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silentCheckSsoRedirectUri: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 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window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.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location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.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origin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+ 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"/silent-check-sso.html"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,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pkceMethod: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"S256"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,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})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.</w:t>
      </w:r>
      <w:r>
        <w:rPr>
          <w:rFonts w:eastAsia="Courier New" w:cs="Courier New" w:ascii="Courier New" w:hAnsi="Courier New"/>
          <w:color w:val="DCDCAA"/>
          <w:sz w:val="21"/>
          <w:szCs w:val="21"/>
        </w:rPr>
        <w:t>then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((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authenticated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) 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=&gt;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{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</w:t>
      </w:r>
      <w:r>
        <w:rPr>
          <w:rFonts w:eastAsia="Courier New" w:cs="Courier New" w:ascii="Courier New" w:hAnsi="Courier New"/>
          <w:color w:val="C586C0"/>
          <w:sz w:val="21"/>
          <w:szCs w:val="21"/>
        </w:rPr>
        <w:t>if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(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authenticated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) {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 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console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.</w:t>
      </w:r>
      <w:r>
        <w:rPr>
          <w:rFonts w:eastAsia="Courier New" w:cs="Courier New" w:ascii="Courier New" w:hAnsi="Courier New"/>
          <w:color w:val="DCDCAA"/>
          <w:sz w:val="21"/>
          <w:szCs w:val="21"/>
        </w:rPr>
        <w:t>log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(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"User is authenticated"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);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  </w:t>
      </w:r>
      <w:r>
        <w:rPr>
          <w:rFonts w:eastAsia="Courier New" w:cs="Courier New" w:ascii="Courier New" w:hAnsi="Courier New"/>
          <w:color w:val="4FC1FF"/>
          <w:sz w:val="21"/>
          <w:szCs w:val="21"/>
        </w:rPr>
        <w:t>keycloak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.</w:t>
      </w:r>
      <w:r>
        <w:rPr>
          <w:rFonts w:eastAsia="Courier New" w:cs="Courier New" w:ascii="Courier New" w:hAnsi="Courier New"/>
          <w:color w:val="DCDCAA"/>
          <w:sz w:val="21"/>
          <w:szCs w:val="21"/>
        </w:rPr>
        <w:t>loadUserProfile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().</w:t>
      </w:r>
      <w:r>
        <w:rPr>
          <w:rFonts w:eastAsia="Courier New" w:cs="Courier New" w:ascii="Courier New" w:hAnsi="Courier New"/>
          <w:color w:val="DCDCAA"/>
          <w:sz w:val="21"/>
          <w:szCs w:val="21"/>
        </w:rPr>
        <w:t>then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((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profile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) 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=&gt;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{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   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console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.</w:t>
      </w:r>
      <w:r>
        <w:rPr>
          <w:rFonts w:eastAsia="Courier New" w:cs="Courier New" w:ascii="Courier New" w:hAnsi="Courier New"/>
          <w:color w:val="DCDCAA"/>
          <w:sz w:val="21"/>
          <w:szCs w:val="21"/>
        </w:rPr>
        <w:t>log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(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"User profile"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,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profile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);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    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this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.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usermail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=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profile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.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email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   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console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.</w:t>
      </w:r>
      <w:r>
        <w:rPr>
          <w:rFonts w:eastAsia="Courier New" w:cs="Courier New" w:ascii="Courier New" w:hAnsi="Courier New"/>
          <w:color w:val="DCDCAA"/>
          <w:sz w:val="21"/>
          <w:szCs w:val="21"/>
        </w:rPr>
        <w:t>log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(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"typeof"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, 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typeof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passpof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);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    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const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4FC1FF"/>
          <w:sz w:val="21"/>
          <w:szCs w:val="21"/>
        </w:rPr>
        <w:t>accessToken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= </w:t>
      </w:r>
      <w:r>
        <w:rPr>
          <w:rFonts w:eastAsia="Courier New" w:cs="Courier New" w:ascii="Courier New" w:hAnsi="Courier New"/>
          <w:color w:val="4FC1FF"/>
          <w:sz w:val="21"/>
          <w:szCs w:val="21"/>
        </w:rPr>
        <w:t>keycloak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.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token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    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this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.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refreshToken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= </w:t>
      </w:r>
      <w:r>
        <w:rPr>
          <w:rFonts w:eastAsia="Courier New" w:cs="Courier New" w:ascii="Courier New" w:hAnsi="Courier New"/>
          <w:color w:val="4FC1FF"/>
          <w:sz w:val="21"/>
          <w:szCs w:val="21"/>
        </w:rPr>
        <w:t>keycloak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.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refreshToken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   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console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.</w:t>
      </w:r>
      <w:r>
        <w:rPr>
          <w:rFonts w:eastAsia="Courier New" w:cs="Courier New" w:ascii="Courier New" w:hAnsi="Courier New"/>
          <w:color w:val="DCDCAA"/>
          <w:sz w:val="21"/>
          <w:szCs w:val="21"/>
        </w:rPr>
        <w:t>log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(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"hii deepak"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, </w:t>
      </w:r>
      <w:r>
        <w:rPr>
          <w:rFonts w:eastAsia="Courier New" w:cs="Courier New" w:ascii="Courier New" w:hAnsi="Courier New"/>
          <w:color w:val="4FC1FF"/>
          <w:sz w:val="21"/>
          <w:szCs w:val="21"/>
        </w:rPr>
        <w:t>accessToken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);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   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console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.</w:t>
      </w:r>
      <w:r>
        <w:rPr>
          <w:rFonts w:eastAsia="Courier New" w:cs="Courier New" w:ascii="Courier New" w:hAnsi="Courier New"/>
          <w:color w:val="DCDCAA"/>
          <w:sz w:val="21"/>
          <w:szCs w:val="21"/>
        </w:rPr>
        <w:t>log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(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"hii deepak"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,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refreshToken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);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569CD6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    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this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.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auth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=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true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  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});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} </w:t>
      </w:r>
      <w:r>
        <w:rPr>
          <w:rFonts w:eastAsia="Courier New" w:cs="Courier New" w:ascii="Courier New" w:hAnsi="Courier New"/>
          <w:color w:val="C586C0"/>
          <w:sz w:val="21"/>
          <w:szCs w:val="21"/>
        </w:rPr>
        <w:t>else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{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 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console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.</w:t>
      </w:r>
      <w:r>
        <w:rPr>
          <w:rFonts w:eastAsia="Courier New" w:cs="Courier New" w:ascii="Courier New" w:hAnsi="Courier New"/>
          <w:color w:val="DCDCAA"/>
          <w:sz w:val="21"/>
          <w:szCs w:val="21"/>
        </w:rPr>
        <w:t>log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(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"User is not authenticated"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);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}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})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.</w:t>
      </w:r>
      <w:r>
        <w:rPr>
          <w:rFonts w:eastAsia="Courier New" w:cs="Courier New" w:ascii="Courier New" w:hAnsi="Courier New"/>
          <w:color w:val="DCDCAA"/>
          <w:sz w:val="21"/>
          <w:szCs w:val="21"/>
        </w:rPr>
        <w:t>catch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((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err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) 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=&gt;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{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console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.</w:t>
      </w:r>
      <w:r>
        <w:rPr>
          <w:rFonts w:eastAsia="Courier New" w:cs="Courier New" w:ascii="Courier New" w:hAnsi="Courier New"/>
          <w:color w:val="DCDCAA"/>
          <w:sz w:val="21"/>
          <w:szCs w:val="21"/>
        </w:rPr>
        <w:t>error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(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"Error initializing Keycloak"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,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err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);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});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},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methods: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{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</w:t>
      </w:r>
      <w:r>
        <w:rPr>
          <w:rFonts w:eastAsia="Courier New" w:cs="Courier New" w:ascii="Courier New" w:hAnsi="Courier New"/>
          <w:color w:val="DCDCAA"/>
          <w:sz w:val="21"/>
          <w:szCs w:val="21"/>
        </w:rPr>
        <w:t>logOut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() {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const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4FC1FF"/>
          <w:sz w:val="21"/>
          <w:szCs w:val="21"/>
        </w:rPr>
        <w:t>headers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= {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"Content-type"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: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"application/x-www-form-urlencoded"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,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};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var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params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= 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new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4EC9B0"/>
          <w:sz w:val="21"/>
          <w:szCs w:val="21"/>
        </w:rPr>
        <w:t>URLSearchParams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();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params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.</w:t>
      </w:r>
      <w:r>
        <w:rPr>
          <w:rFonts w:eastAsia="Courier New" w:cs="Courier New" w:ascii="Courier New" w:hAnsi="Courier New"/>
          <w:color w:val="DCDCAA"/>
          <w:sz w:val="21"/>
          <w:szCs w:val="21"/>
        </w:rPr>
        <w:t>append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(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"client_id"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, 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"app-vue"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);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params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.</w:t>
      </w:r>
      <w:r>
        <w:rPr>
          <w:rFonts w:eastAsia="Courier New" w:cs="Courier New" w:ascii="Courier New" w:hAnsi="Courier New"/>
          <w:color w:val="DCDCAA"/>
          <w:sz w:val="21"/>
          <w:szCs w:val="21"/>
        </w:rPr>
        <w:t>append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(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"refresh_token"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, 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this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.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refreshToken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);</w:t>
      </w:r>
    </w:p>
    <w:p>
      <w:pPr>
        <w:pStyle w:val="Normal1"/>
        <w:shd w:val="clear" w:fill="1E1E1E"/>
        <w:spacing w:lineRule="auto" w:line="324"/>
        <w:rPr>
          <w:rFonts w:ascii="Courier New" w:hAnsi="Courier New" w:eastAsia="Courier New" w:cs="Courier New"/>
          <w:color w:val="4FC1FF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</w:t>
      </w:r>
      <w:r>
        <w:rPr>
          <w:rFonts w:eastAsia="Courier New" w:cs="Courier New" w:ascii="Courier New" w:hAnsi="Courier New"/>
          <w:color w:val="4FC1FF"/>
          <w:sz w:val="21"/>
          <w:szCs w:val="21"/>
        </w:rPr>
        <w:t>axios</w:t>
      </w:r>
    </w:p>
    <w:p>
      <w:pPr>
        <w:pStyle w:val="Normal1"/>
        <w:shd w:val="clear" w:fill="1E1E1E"/>
        <w:spacing w:lineRule="auto" w:line="324"/>
        <w:ind w:left="720" w:hanging="0"/>
        <w:pPrChange w:id="0" w:author="Praveen Sankhala" w:date="2023-08-18T04:33:57Z">
          <w:pPr>
            <w:spacing w:lineRule="auto" w:line="324"/>
            <w:shd w:val="clear" w:fill="1E1E1E"/>
          </w:pPr>
        </w:pPrChange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.</w:t>
      </w:r>
      <w:r>
        <w:rPr>
          <w:rFonts w:eastAsia="Courier New" w:cs="Courier New" w:ascii="Courier New" w:hAnsi="Courier New"/>
          <w:color w:val="DCDCAA"/>
          <w:sz w:val="21"/>
          <w:szCs w:val="21"/>
        </w:rPr>
        <w:t>post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(</w:t>
      </w:r>
    </w:p>
    <w:p>
      <w:pPr>
        <w:pStyle w:val="Normal1"/>
        <w:shd w:val="clear" w:fill="1E1E1E"/>
        <w:spacing w:lineRule="auto" w:line="324"/>
        <w:ind w:left="720" w:hanging="0"/>
        <w:pPrChange w:id="0" w:author="Praveen Sankhala" w:date="2023-08-18T04:33:57Z">
          <w:pPr>
            <w:spacing w:lineRule="auto" w:line="324"/>
            <w:shd w:val="clear" w:fill="1E1E1E"/>
          </w:pPr>
        </w:pPrChange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  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"http://localhost:8080/realms/googleAuth/protocol/openid-connect/logout?redirect_uri=http%3A%2F%2Flocalhost%3A5173"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,</w:t>
      </w:r>
    </w:p>
    <w:p>
      <w:pPr>
        <w:pStyle w:val="Normal1"/>
        <w:shd w:val="clear" w:fill="1E1E1E"/>
        <w:spacing w:lineRule="auto" w:line="324"/>
        <w:ind w:left="720" w:hanging="0"/>
        <w:pPrChange w:id="0" w:author="Praveen Sankhala" w:date="2023-08-18T04:33:57Z">
          <w:pPr>
            <w:spacing w:lineRule="auto" w:line="324"/>
            <w:shd w:val="clear" w:fill="1E1E1E"/>
          </w:pPr>
        </w:pPrChange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 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params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,</w:t>
      </w:r>
    </w:p>
    <w:p>
      <w:pPr>
        <w:pStyle w:val="Normal1"/>
        <w:shd w:val="clear" w:fill="1E1E1E"/>
        <w:spacing w:lineRule="auto" w:line="324"/>
        <w:ind w:left="720" w:hanging="0"/>
        <w:pPrChange w:id="0" w:author="Praveen Sankhala" w:date="2023-08-18T04:33:57Z">
          <w:pPr>
            <w:spacing w:lineRule="auto" w:line="324"/>
            <w:shd w:val="clear" w:fill="1E1E1E"/>
          </w:pPr>
        </w:pPrChange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  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{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headers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}</w:t>
      </w:r>
    </w:p>
    <w:p>
      <w:pPr>
        <w:pStyle w:val="Normal1"/>
        <w:shd w:val="clear" w:fill="1E1E1E"/>
        <w:spacing w:lineRule="auto" w:line="324"/>
        <w:ind w:left="720" w:hanging="0"/>
        <w:pPrChange w:id="0" w:author="Praveen Sankhala" w:date="2023-08-18T04:33:57Z">
          <w:pPr>
            <w:spacing w:lineRule="auto" w:line="324"/>
            <w:shd w:val="clear" w:fill="1E1E1E"/>
          </w:pPr>
        </w:pPrChange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)</w:t>
      </w:r>
    </w:p>
    <w:p>
      <w:pPr>
        <w:pStyle w:val="Normal1"/>
        <w:shd w:val="clear" w:fill="1E1E1E"/>
        <w:spacing w:lineRule="auto" w:line="324"/>
        <w:ind w:left="720" w:hanging="0"/>
        <w:pPrChange w:id="0" w:author="Praveen Sankhala" w:date="2023-08-18T04:33:57Z">
          <w:pPr>
            <w:spacing w:lineRule="auto" w:line="324"/>
            <w:shd w:val="clear" w:fill="1E1E1E"/>
          </w:pPr>
        </w:pPrChange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.</w:t>
      </w:r>
      <w:r>
        <w:rPr>
          <w:rFonts w:eastAsia="Courier New" w:cs="Courier New" w:ascii="Courier New" w:hAnsi="Courier New"/>
          <w:color w:val="DCDCAA"/>
          <w:sz w:val="21"/>
          <w:szCs w:val="21"/>
        </w:rPr>
        <w:t>then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((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response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) 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=&gt;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{</w:t>
      </w:r>
    </w:p>
    <w:p>
      <w:pPr>
        <w:pStyle w:val="Normal1"/>
        <w:shd w:val="clear" w:fill="1E1E1E"/>
        <w:spacing w:lineRule="auto" w:line="324"/>
        <w:ind w:left="720" w:hanging="0"/>
        <w:pPrChange w:id="0" w:author="Praveen Sankhala" w:date="2023-08-18T04:33:57Z">
          <w:pPr>
            <w:spacing w:lineRule="auto" w:line="324"/>
            <w:shd w:val="clear" w:fill="1E1E1E"/>
          </w:pPr>
        </w:pPrChange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 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console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.</w:t>
      </w:r>
      <w:r>
        <w:rPr>
          <w:rFonts w:eastAsia="Courier New" w:cs="Courier New" w:ascii="Courier New" w:hAnsi="Courier New"/>
          <w:color w:val="DCDCAA"/>
          <w:sz w:val="21"/>
          <w:szCs w:val="21"/>
        </w:rPr>
        <w:t>log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(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"hii there"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,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response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.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data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);</w:t>
      </w:r>
    </w:p>
    <w:p>
      <w:pPr>
        <w:pStyle w:val="Normal1"/>
        <w:shd w:val="clear" w:fill="1E1E1E"/>
        <w:spacing w:lineRule="auto" w:line="324"/>
        <w:ind w:left="720" w:hanging="0"/>
        <w:pPrChange w:id="0" w:author="Praveen Sankhala" w:date="2023-08-18T04:33:57Z">
          <w:pPr>
            <w:spacing w:lineRule="auto" w:line="324"/>
            <w:shd w:val="clear" w:fill="1E1E1E"/>
          </w:pPr>
        </w:pPrChange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 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window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.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location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.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href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= 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"http://localhost:5173"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;</w:t>
      </w:r>
    </w:p>
    <w:p>
      <w:pPr>
        <w:pStyle w:val="Normal1"/>
        <w:shd w:val="clear" w:fill="1E1E1E"/>
        <w:spacing w:lineRule="auto" w:line="324"/>
        <w:ind w:left="720" w:hanging="0"/>
        <w:pPrChange w:id="0" w:author="Praveen Sankhala" w:date="2023-08-18T04:33:57Z">
          <w:pPr>
            <w:spacing w:lineRule="auto" w:line="324"/>
            <w:shd w:val="clear" w:fill="1E1E1E"/>
          </w:pPr>
        </w:pPrChange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})</w:t>
      </w:r>
    </w:p>
    <w:p>
      <w:pPr>
        <w:pStyle w:val="Normal1"/>
        <w:shd w:val="clear" w:fill="1E1E1E"/>
        <w:spacing w:lineRule="auto" w:line="324"/>
        <w:ind w:left="720" w:hanging="0"/>
        <w:pPrChange w:id="0" w:author="Praveen Sankhala" w:date="2023-08-18T04:33:57Z">
          <w:pPr>
            <w:spacing w:lineRule="auto" w:line="324"/>
            <w:shd w:val="clear" w:fill="1E1E1E"/>
          </w:pPr>
        </w:pPrChange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.</w:t>
      </w:r>
      <w:r>
        <w:rPr>
          <w:rFonts w:eastAsia="Courier New" w:cs="Courier New" w:ascii="Courier New" w:hAnsi="Courier New"/>
          <w:color w:val="DCDCAA"/>
          <w:sz w:val="21"/>
          <w:szCs w:val="21"/>
        </w:rPr>
        <w:t>catch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((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e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) 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=&gt;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{</w:t>
      </w:r>
    </w:p>
    <w:p>
      <w:pPr>
        <w:pStyle w:val="Normal1"/>
        <w:shd w:val="clear" w:fill="1E1E1E"/>
        <w:spacing w:lineRule="auto" w:line="324"/>
        <w:ind w:left="720" w:hanging="0"/>
        <w:pPrChange w:id="0" w:author="Praveen Sankhala" w:date="2023-08-18T04:33:57Z">
          <w:pPr>
            <w:spacing w:lineRule="auto" w:line="324"/>
            <w:shd w:val="clear" w:fill="1E1E1E"/>
          </w:pPr>
        </w:pPrChange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     </w:t>
      </w:r>
      <w:r>
        <w:rPr>
          <w:rFonts w:eastAsia="Courier New" w:cs="Courier New" w:ascii="Courier New" w:hAnsi="Courier New"/>
          <w:color w:val="9CDCFE"/>
          <w:sz w:val="21"/>
          <w:szCs w:val="21"/>
        </w:rPr>
        <w:t>console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.</w:t>
      </w:r>
      <w:r>
        <w:rPr>
          <w:rFonts w:eastAsia="Courier New" w:cs="Courier New" w:ascii="Courier New" w:hAnsi="Courier New"/>
          <w:color w:val="DCDCAA"/>
          <w:sz w:val="21"/>
          <w:szCs w:val="21"/>
        </w:rPr>
        <w:t>log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(</w:t>
      </w:r>
      <w:r>
        <w:rPr>
          <w:rFonts w:eastAsia="Courier New" w:cs="Courier New" w:ascii="Courier New" w:hAnsi="Courier New"/>
          <w:color w:val="CE9178"/>
          <w:sz w:val="21"/>
          <w:szCs w:val="21"/>
        </w:rPr>
        <w:t>"eorro"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)</w:t>
      </w:r>
    </w:p>
    <w:p>
      <w:pPr>
        <w:pStyle w:val="Normal1"/>
        <w:shd w:val="clear" w:fill="1E1E1E"/>
        <w:spacing w:lineRule="auto" w:line="324"/>
        <w:ind w:left="720" w:hanging="0"/>
        <w:pPrChange w:id="0" w:author="Praveen Sankhala" w:date="2023-08-18T04:33:57Z">
          <w:pPr>
            <w:spacing w:lineRule="auto" w:line="324"/>
            <w:shd w:val="clear" w:fill="1E1E1E"/>
          </w:pPr>
        </w:pPrChange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});</w:t>
      </w:r>
    </w:p>
    <w:p>
      <w:pPr>
        <w:pStyle w:val="Normal1"/>
        <w:shd w:val="clear" w:fill="1E1E1E"/>
        <w:spacing w:lineRule="auto" w:line="324"/>
        <w:ind w:left="720" w:hanging="0"/>
        <w:pPrChange w:id="0" w:author="Praveen Sankhala" w:date="2023-08-18T04:33:57Z">
          <w:pPr>
            <w:spacing w:lineRule="auto" w:line="324"/>
            <w:shd w:val="clear" w:fill="1E1E1E"/>
          </w:pPr>
        </w:pPrChange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   </w:t>
      </w:r>
    </w:p>
    <w:p>
      <w:pPr>
        <w:pStyle w:val="Normal1"/>
        <w:shd w:val="clear" w:fill="1E1E1E"/>
        <w:spacing w:lineRule="auto" w:line="324"/>
        <w:ind w:left="720" w:hanging="0"/>
        <w:pPrChange w:id="0" w:author="Praveen Sankhala" w:date="2023-08-18T04:33:57Z">
          <w:pPr>
            <w:spacing w:lineRule="auto" w:line="324"/>
            <w:shd w:val="clear" w:fill="1E1E1E"/>
          </w:pPr>
        </w:pPrChange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  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},</w:t>
      </w:r>
    </w:p>
    <w:p>
      <w:pPr>
        <w:pStyle w:val="Normal1"/>
        <w:shd w:val="clear" w:fill="1E1E1E"/>
        <w:spacing w:lineRule="auto" w:line="324"/>
        <w:ind w:left="720" w:hanging="0"/>
        <w:pPrChange w:id="0" w:author="Praveen Sankhala" w:date="2023-08-18T04:33:57Z">
          <w:pPr>
            <w:spacing w:lineRule="auto" w:line="324"/>
            <w:shd w:val="clear" w:fill="1E1E1E"/>
          </w:pPr>
        </w:pPrChange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 xml:space="preserve"> </w:t>
      </w:r>
      <w:r>
        <w:rPr>
          <w:rFonts w:eastAsia="Courier New" w:cs="Courier New" w:ascii="Courier New" w:hAnsi="Courier New"/>
          <w:color w:val="D4D4D4"/>
          <w:sz w:val="21"/>
          <w:szCs w:val="21"/>
        </w:rPr>
        <w:t>},</w:t>
      </w:r>
    </w:p>
    <w:p>
      <w:pPr>
        <w:pStyle w:val="Normal1"/>
        <w:shd w:val="clear" w:fill="1E1E1E"/>
        <w:spacing w:lineRule="auto" w:line="324"/>
        <w:ind w:left="720" w:hanging="0"/>
        <w:pPrChange w:id="0" w:author="Praveen Sankhala" w:date="2023-08-18T04:33:57Z">
          <w:pPr>
            <w:spacing w:lineRule="auto" w:line="324"/>
            <w:shd w:val="clear" w:fill="1E1E1E"/>
          </w:pPr>
        </w:pPrChange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eastAsia="Courier New" w:cs="Courier New" w:ascii="Courier New" w:hAnsi="Courier New"/>
          <w:color w:val="D4D4D4"/>
          <w:sz w:val="21"/>
          <w:szCs w:val="21"/>
        </w:rPr>
        <w:t>};</w:t>
      </w:r>
    </w:p>
    <w:p>
      <w:pPr>
        <w:pStyle w:val="Normal1"/>
        <w:shd w:val="clear" w:fill="1E1E1E"/>
        <w:spacing w:lineRule="auto" w:line="324"/>
        <w:ind w:left="720" w:hanging="0"/>
        <w:pPrChange w:id="0" w:author="Praveen Sankhala" w:date="2023-08-18T04:33:57Z">
          <w:pPr>
            <w:spacing w:lineRule="auto" w:line="324"/>
            <w:shd w:val="clear" w:fill="1E1E1E"/>
          </w:pPr>
        </w:pPrChange>
        <w:rPr>
          <w:rFonts w:ascii="Courier New" w:hAnsi="Courier New" w:eastAsia="Courier New" w:cs="Courier New"/>
          <w:color w:val="808080"/>
          <w:sz w:val="21"/>
          <w:szCs w:val="21"/>
        </w:rPr>
      </w:pPr>
      <w:r>
        <w:rPr>
          <w:rFonts w:eastAsia="Courier New" w:cs="Courier New" w:ascii="Courier New" w:hAnsi="Courier New"/>
          <w:color w:val="808080"/>
          <w:sz w:val="21"/>
          <w:szCs w:val="21"/>
        </w:rPr>
        <w:t>&lt;/</w:t>
      </w:r>
      <w:r>
        <w:rPr>
          <w:rFonts w:eastAsia="Courier New" w:cs="Courier New" w:ascii="Courier New" w:hAnsi="Courier New"/>
          <w:color w:val="569CD6"/>
          <w:sz w:val="21"/>
          <w:szCs w:val="21"/>
        </w:rPr>
        <w:t>script</w:t>
      </w:r>
      <w:r>
        <w:rPr>
          <w:rFonts w:eastAsia="Courier New" w:cs="Courier New" w:ascii="Courier New" w:hAnsi="Courier New"/>
          <w:color w:val="808080"/>
          <w:sz w:val="21"/>
          <w:szCs w:val="21"/>
        </w:rPr>
        <w:t>&gt;</w:t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  <w:ins w:id="261" w:author="Shahana Praveen" w:date="2023-09-01T16:40:01Z"/>
        </w:rPr>
      </w:pPr>
      <w:ins w:id="260" w:author="Shahana Praveen" w:date="2023-09-01T16:40:01Z">
        <w:r>
          <w:rPr>
            <w:b/>
          </w:rPr>
          <w:t xml:space="preserve">Comment :-  </w:t>
        </w:r>
      </w:ins>
    </w:p>
    <w:p>
      <w:pPr>
        <w:pStyle w:val="Normal1"/>
        <w:rPr>
          <w:b/>
          <w:b/>
          <w:ins w:id="263" w:author="Shahana Praveen" w:date="2023-09-01T16:40:01Z"/>
        </w:rPr>
      </w:pPr>
      <w:ins w:id="262" w:author="Shahana Praveen" w:date="2023-09-01T16:40:01Z">
        <w:r>
          <w:rPr>
            <w:b/>
          </w:rPr>
        </w:r>
      </w:ins>
    </w:p>
    <w:p>
      <w:pPr>
        <w:pStyle w:val="Normal1"/>
        <w:rPr>
          <w:b/>
          <w:b/>
          <w:ins w:id="265" w:author="Shahana Praveen" w:date="2023-09-01T16:40:01Z"/>
        </w:rPr>
      </w:pPr>
      <w:ins w:id="264" w:author="Shahana Praveen" w:date="2023-09-01T16:40:01Z">
        <w:r>
          <w:rPr>
            <w:b/>
          </w:rPr>
          <w:t>6. Create a route for routing across the page.</w:t>
        </w:r>
      </w:ins>
    </w:p>
    <w:p>
      <w:pPr>
        <w:pStyle w:val="Normal1"/>
        <w:rPr>
          <w:b/>
          <w:b/>
          <w:ins w:id="267" w:author="Shahana Praveen" w:date="2023-09-01T16:40:01Z"/>
        </w:rPr>
      </w:pPr>
      <w:ins w:id="266" w:author="Shahana Praveen" w:date="2023-09-01T16:40:01Z">
        <w:r>
          <w:rPr>
            <w:b/>
          </w:rPr>
        </w:r>
      </w:ins>
    </w:p>
    <w:p>
      <w:pPr>
        <w:pStyle w:val="Normal1"/>
        <w:numPr>
          <w:ilvl w:val="0"/>
          <w:numId w:val="11"/>
        </w:numPr>
        <w:ind w:left="720" w:hanging="360"/>
        <w:rPr>
          <w:b/>
          <w:b/>
          <w:ins w:id="269" w:author="Shahana Praveen" w:date="2023-09-01T16:40:01Z"/>
        </w:rPr>
      </w:pPr>
      <w:ins w:id="268" w:author="Shahana Praveen" w:date="2023-09-01T16:40:01Z">
        <w:r>
          <w:rPr>
            <w:b/>
          </w:rPr>
          <w:t>Create router folder if not exist inside src</w:t>
        </w:r>
      </w:ins>
    </w:p>
    <w:p>
      <w:pPr>
        <w:pStyle w:val="Normal1"/>
        <w:ind w:left="720" w:hanging="0"/>
        <w:rPr>
          <w:b/>
          <w:b/>
          <w:ins w:id="271" w:author="Shahana Praveen" w:date="2023-09-01T16:40:01Z"/>
        </w:rPr>
      </w:pPr>
      <w:ins w:id="270" w:author="Shahana Praveen" w:date="2023-09-01T16:40:01Z">
        <w:r>
          <w:rPr>
            <w:b/>
          </w:rPr>
          <w:t>Path: src/router</w:t>
        </w:r>
      </w:ins>
    </w:p>
    <w:p>
      <w:pPr>
        <w:pStyle w:val="Normal1"/>
        <w:numPr>
          <w:ilvl w:val="0"/>
          <w:numId w:val="11"/>
        </w:numPr>
        <w:ind w:left="720" w:hanging="360"/>
        <w:rPr>
          <w:b/>
          <w:b/>
          <w:ins w:id="273" w:author="Shahana Praveen" w:date="2023-09-01T16:40:01Z"/>
        </w:rPr>
      </w:pPr>
      <w:ins w:id="272" w:author="Shahana Praveen" w:date="2023-09-01T16:40:01Z">
        <w:r>
          <w:rPr>
            <w:b/>
          </w:rPr>
          <w:t>Create a index.js file inside router folder</w:t>
        </w:r>
      </w:ins>
    </w:p>
    <w:p>
      <w:pPr>
        <w:pStyle w:val="Normal1"/>
        <w:ind w:left="720" w:hanging="0"/>
        <w:rPr>
          <w:b/>
          <w:b/>
          <w:ins w:id="275" w:author="Shahana Praveen" w:date="2023-09-01T16:40:01Z"/>
        </w:rPr>
      </w:pPr>
      <w:ins w:id="274" w:author="Shahana Praveen" w:date="2023-09-01T16:40:01Z">
        <w:r>
          <w:rPr>
            <w:b/>
          </w:rPr>
          <w:t>Path: src/router/index.js</w:t>
        </w:r>
      </w:ins>
    </w:p>
    <w:p>
      <w:pPr>
        <w:pStyle w:val="Normal1"/>
        <w:ind w:left="720" w:hanging="0"/>
        <w:rPr>
          <w:b/>
          <w:b/>
          <w:ins w:id="277" w:author="Shahana Praveen" w:date="2023-09-01T16:40:01Z"/>
        </w:rPr>
      </w:pPr>
      <w:ins w:id="276" w:author="Shahana Praveen" w:date="2023-09-01T16:40:01Z">
        <w:r>
          <w:rPr>
            <w:b/>
          </w:rPr>
        </w:r>
      </w:ins>
    </w:p>
    <w:p>
      <w:pPr>
        <w:pStyle w:val="Normal1"/>
        <w:rPr>
          <w:b/>
          <w:b/>
          <w:ins w:id="279" w:author="Shahana Praveen" w:date="2023-09-01T16:40:01Z"/>
        </w:rPr>
      </w:pPr>
      <w:ins w:id="278" w:author="Shahana Praveen" w:date="2023-09-01T16:40:01Z">
        <w:r>
          <w:rPr>
            <w:b/>
          </w:rPr>
          <w:t>Paste the code in index.js file</w:t>
        </w:r>
      </w:ins>
    </w:p>
    <w:p>
      <w:pPr>
        <w:pStyle w:val="Normal1"/>
        <w:rPr>
          <w:b/>
          <w:b/>
          <w:ins w:id="281" w:author="Shahana Praveen" w:date="2023-09-01T16:40:01Z"/>
        </w:rPr>
      </w:pPr>
      <w:ins w:id="280" w:author="Shahana Praveen" w:date="2023-09-01T16:40:01Z">
        <w:r>
          <w:rPr>
            <w:b/>
          </w:rPr>
        </w:r>
      </w:ins>
    </w:p>
    <w:p>
      <w:pPr>
        <w:pStyle w:val="Normal1"/>
        <w:rPr>
          <w:b/>
          <w:b/>
          <w:ins w:id="283" w:author="Shahana Praveen" w:date="2023-09-01T16:40:01Z"/>
        </w:rPr>
      </w:pPr>
      <w:ins w:id="282" w:author="Shahana Praveen" w:date="2023-09-01T16:40:01Z">
        <w:r>
          <w:rPr>
            <w:b/>
          </w:rPr>
          <w:t>Index.js</w:t>
        </w:r>
      </w:ins>
    </w:p>
    <w:p>
      <w:pPr>
        <w:pStyle w:val="Normal1"/>
        <w:shd w:val="clear" w:fill="1F1F1F"/>
        <w:spacing w:lineRule="auto" w:line="324"/>
        <w:rPr>
          <w:b/>
          <w:b/>
          <w:ins w:id="285" w:author="Shahana Praveen" w:date="2023-09-01T16:40:01Z"/>
        </w:rPr>
      </w:pPr>
      <w:ins w:id="284" w:author="Shahana Praveen" w:date="2023-09-01T16:40:01Z">
        <w:r>
          <w:rPr>
            <w:b/>
          </w:rPr>
          <w:t>import { createWebHistory, createRouter } from "vue-router";</w:t>
        </w:r>
      </w:ins>
    </w:p>
    <w:p>
      <w:pPr>
        <w:pStyle w:val="Normal1"/>
        <w:shd w:val="clear" w:fill="1F1F1F"/>
        <w:spacing w:lineRule="auto" w:line="324"/>
        <w:rPr>
          <w:b/>
          <w:b/>
          <w:ins w:id="287" w:author="Shahana Praveen" w:date="2023-09-01T16:40:01Z"/>
        </w:rPr>
      </w:pPr>
      <w:ins w:id="286" w:author="Shahana Praveen" w:date="2023-09-01T16:40:01Z">
        <w:r>
          <w:rPr>
            <w:b/>
          </w:rPr>
          <w:t>import Home from '../components/HomePage.vue';</w:t>
        </w:r>
      </w:ins>
    </w:p>
    <w:p>
      <w:pPr>
        <w:pStyle w:val="Normal1"/>
        <w:shd w:val="clear" w:fill="1F1F1F"/>
        <w:spacing w:lineRule="auto" w:line="324"/>
        <w:rPr>
          <w:b/>
          <w:b/>
          <w:ins w:id="289" w:author="Shahana Praveen" w:date="2023-09-01T16:40:01Z"/>
        </w:rPr>
      </w:pPr>
      <w:ins w:id="288" w:author="Shahana Praveen" w:date="2023-09-01T16:40:01Z">
        <w:r>
          <w:rPr>
            <w:b/>
          </w:rPr>
          <w:t>import LoginPage from '../components/LoginPage.vue';</w:t>
        </w:r>
      </w:ins>
    </w:p>
    <w:p>
      <w:pPr>
        <w:pStyle w:val="Normal1"/>
        <w:shd w:val="clear" w:fill="1F1F1F"/>
        <w:spacing w:lineRule="auto" w:line="324"/>
        <w:rPr>
          <w:b/>
          <w:b/>
          <w:ins w:id="291" w:author="Shahana Praveen" w:date="2023-09-01T16:40:01Z"/>
        </w:rPr>
      </w:pPr>
      <w:ins w:id="290" w:author="Shahana Praveen" w:date="2023-09-01T16:40:01Z">
        <w:r>
          <w:rPr>
            <w:b/>
          </w:rPr>
        </w:r>
      </w:ins>
    </w:p>
    <w:p>
      <w:pPr>
        <w:pStyle w:val="Normal1"/>
        <w:shd w:val="clear" w:fill="1F1F1F"/>
        <w:spacing w:lineRule="auto" w:line="324"/>
        <w:rPr>
          <w:b/>
          <w:b/>
          <w:ins w:id="293" w:author="Shahana Praveen" w:date="2023-09-01T16:40:01Z"/>
        </w:rPr>
      </w:pPr>
      <w:ins w:id="292" w:author="Shahana Praveen" w:date="2023-09-01T16:40:01Z">
        <w:r>
          <w:rPr>
            <w:b/>
          </w:rPr>
          <w:t>// import About from "@/views/About.vue";</w:t>
        </w:r>
      </w:ins>
    </w:p>
    <w:p>
      <w:pPr>
        <w:pStyle w:val="Normal1"/>
        <w:shd w:val="clear" w:fill="1F1F1F"/>
        <w:spacing w:lineRule="auto" w:line="324"/>
        <w:rPr>
          <w:b/>
          <w:b/>
          <w:ins w:id="295" w:author="Shahana Praveen" w:date="2023-09-01T16:40:01Z"/>
        </w:rPr>
      </w:pPr>
      <w:ins w:id="294" w:author="Shahana Praveen" w:date="2023-09-01T16:40:01Z">
        <w:r>
          <w:rPr>
            <w:b/>
          </w:rPr>
        </w:r>
      </w:ins>
    </w:p>
    <w:p>
      <w:pPr>
        <w:pStyle w:val="Normal1"/>
        <w:shd w:val="clear" w:fill="1F1F1F"/>
        <w:spacing w:lineRule="auto" w:line="324"/>
        <w:rPr>
          <w:b/>
          <w:b/>
          <w:ins w:id="297" w:author="Shahana Praveen" w:date="2023-09-01T16:40:01Z"/>
        </w:rPr>
      </w:pPr>
      <w:ins w:id="296" w:author="Shahana Praveen" w:date="2023-09-01T16:40:01Z">
        <w:r>
          <w:rPr>
            <w:b/>
          </w:rPr>
          <w:t>const routes = [</w:t>
        </w:r>
      </w:ins>
    </w:p>
    <w:p>
      <w:pPr>
        <w:pStyle w:val="Normal1"/>
        <w:shd w:val="clear" w:fill="1F1F1F"/>
        <w:spacing w:lineRule="auto" w:line="324"/>
        <w:rPr>
          <w:b/>
          <w:b/>
          <w:ins w:id="300" w:author="Shahana Praveen" w:date="2023-09-01T16:40:01Z"/>
        </w:rPr>
      </w:pPr>
      <w:ins w:id="298" w:author="Shahana Praveen" w:date="2023-09-01T16:40:01Z">
        <w:r>
          <w:rPr>
            <w:b/>
          </w:rPr>
          <w:t xml:space="preserve"> </w:t>
        </w:r>
      </w:ins>
      <w:ins w:id="299" w:author="Shahana Praveen" w:date="2023-09-01T16:40:01Z">
        <w:r>
          <w:rPr>
            <w:b/>
          </w:rPr>
          <w:t>{</w:t>
        </w:r>
      </w:ins>
    </w:p>
    <w:p>
      <w:pPr>
        <w:pStyle w:val="Normal1"/>
        <w:shd w:val="clear" w:fill="1F1F1F"/>
        <w:spacing w:lineRule="auto" w:line="324"/>
        <w:rPr>
          <w:b/>
          <w:b/>
          <w:ins w:id="303" w:author="Shahana Praveen" w:date="2023-09-01T16:40:01Z"/>
        </w:rPr>
      </w:pPr>
      <w:ins w:id="301" w:author="Shahana Praveen" w:date="2023-09-01T16:40:01Z">
        <w:r>
          <w:rPr>
            <w:b/>
          </w:rPr>
          <w:t xml:space="preserve">   </w:t>
        </w:r>
      </w:ins>
      <w:ins w:id="302" w:author="Shahana Praveen" w:date="2023-09-01T16:40:01Z">
        <w:r>
          <w:rPr>
            <w:b/>
          </w:rPr>
          <w:t>path: "/home",</w:t>
        </w:r>
      </w:ins>
    </w:p>
    <w:p>
      <w:pPr>
        <w:pStyle w:val="Normal1"/>
        <w:shd w:val="clear" w:fill="1F1F1F"/>
        <w:spacing w:lineRule="auto" w:line="324"/>
        <w:rPr>
          <w:b/>
          <w:b/>
          <w:ins w:id="306" w:author="Shahana Praveen" w:date="2023-09-01T16:40:01Z"/>
        </w:rPr>
      </w:pPr>
      <w:ins w:id="304" w:author="Shahana Praveen" w:date="2023-09-01T16:40:01Z">
        <w:r>
          <w:rPr>
            <w:b/>
          </w:rPr>
          <w:t xml:space="preserve">   </w:t>
        </w:r>
      </w:ins>
      <w:ins w:id="305" w:author="Shahana Praveen" w:date="2023-09-01T16:40:01Z">
        <w:r>
          <w:rPr>
            <w:b/>
          </w:rPr>
          <w:t>name: "Home",</w:t>
        </w:r>
      </w:ins>
    </w:p>
    <w:p>
      <w:pPr>
        <w:pStyle w:val="Normal1"/>
        <w:shd w:val="clear" w:fill="1F1F1F"/>
        <w:spacing w:lineRule="auto" w:line="324"/>
        <w:rPr>
          <w:b/>
          <w:b/>
          <w:ins w:id="309" w:author="Shahana Praveen" w:date="2023-09-01T16:40:01Z"/>
        </w:rPr>
      </w:pPr>
      <w:ins w:id="307" w:author="Shahana Praveen" w:date="2023-09-01T16:40:01Z">
        <w:r>
          <w:rPr>
            <w:b/>
          </w:rPr>
          <w:t xml:space="preserve">   </w:t>
        </w:r>
      </w:ins>
      <w:ins w:id="308" w:author="Shahana Praveen" w:date="2023-09-01T16:40:01Z">
        <w:r>
          <w:rPr>
            <w:b/>
          </w:rPr>
          <w:t>component: Home,</w:t>
        </w:r>
      </w:ins>
    </w:p>
    <w:p>
      <w:pPr>
        <w:pStyle w:val="Normal1"/>
        <w:shd w:val="clear" w:fill="1F1F1F"/>
        <w:spacing w:lineRule="auto" w:line="324"/>
        <w:rPr>
          <w:b/>
          <w:b/>
          <w:ins w:id="312" w:author="Shahana Praveen" w:date="2023-09-01T16:40:01Z"/>
        </w:rPr>
      </w:pPr>
      <w:ins w:id="310" w:author="Shahana Praveen" w:date="2023-09-01T16:40:01Z">
        <w:r>
          <w:rPr>
            <w:b/>
          </w:rPr>
          <w:t xml:space="preserve"> </w:t>
        </w:r>
      </w:ins>
      <w:ins w:id="311" w:author="Shahana Praveen" w:date="2023-09-01T16:40:01Z">
        <w:r>
          <w:rPr>
            <w:b/>
          </w:rPr>
          <w:t>},</w:t>
        </w:r>
      </w:ins>
    </w:p>
    <w:p>
      <w:pPr>
        <w:pStyle w:val="Normal1"/>
        <w:shd w:val="clear" w:fill="1F1F1F"/>
        <w:spacing w:lineRule="auto" w:line="324"/>
        <w:rPr>
          <w:b/>
          <w:b/>
          <w:ins w:id="315" w:author="Shahana Praveen" w:date="2023-09-01T16:40:01Z"/>
        </w:rPr>
      </w:pPr>
      <w:ins w:id="313" w:author="Shahana Praveen" w:date="2023-09-01T16:40:01Z">
        <w:r>
          <w:rPr>
            <w:b/>
          </w:rPr>
          <w:t xml:space="preserve"> </w:t>
        </w:r>
      </w:ins>
      <w:ins w:id="314" w:author="Shahana Praveen" w:date="2023-09-01T16:40:01Z">
        <w:r>
          <w:rPr>
            <w:b/>
          </w:rPr>
          <w:t>{</w:t>
        </w:r>
      </w:ins>
    </w:p>
    <w:p>
      <w:pPr>
        <w:pStyle w:val="Normal1"/>
        <w:shd w:val="clear" w:fill="1F1F1F"/>
        <w:spacing w:lineRule="auto" w:line="324"/>
        <w:rPr>
          <w:b/>
          <w:b/>
          <w:ins w:id="318" w:author="Shahana Praveen" w:date="2023-09-01T16:40:01Z"/>
        </w:rPr>
      </w:pPr>
      <w:ins w:id="316" w:author="Shahana Praveen" w:date="2023-09-01T16:40:01Z">
        <w:r>
          <w:rPr>
            <w:b/>
          </w:rPr>
          <w:t xml:space="preserve">   </w:t>
        </w:r>
      </w:ins>
      <w:ins w:id="317" w:author="Shahana Praveen" w:date="2023-09-01T16:40:01Z">
        <w:r>
          <w:rPr>
            <w:b/>
          </w:rPr>
          <w:t>path: "/",</w:t>
        </w:r>
      </w:ins>
    </w:p>
    <w:p>
      <w:pPr>
        <w:pStyle w:val="Normal1"/>
        <w:shd w:val="clear" w:fill="1F1F1F"/>
        <w:spacing w:lineRule="auto" w:line="324"/>
        <w:rPr>
          <w:b/>
          <w:b/>
          <w:ins w:id="321" w:author="Shahana Praveen" w:date="2023-09-01T16:40:01Z"/>
        </w:rPr>
      </w:pPr>
      <w:ins w:id="319" w:author="Shahana Praveen" w:date="2023-09-01T16:40:01Z">
        <w:r>
          <w:rPr>
            <w:b/>
          </w:rPr>
          <w:t xml:space="preserve">   </w:t>
        </w:r>
      </w:ins>
      <w:ins w:id="320" w:author="Shahana Praveen" w:date="2023-09-01T16:40:01Z">
        <w:r>
          <w:rPr>
            <w:b/>
          </w:rPr>
          <w:t>name: "Login",</w:t>
        </w:r>
      </w:ins>
    </w:p>
    <w:p>
      <w:pPr>
        <w:pStyle w:val="Normal1"/>
        <w:shd w:val="clear" w:fill="1F1F1F"/>
        <w:spacing w:lineRule="auto" w:line="324"/>
        <w:rPr>
          <w:b/>
          <w:b/>
          <w:ins w:id="324" w:author="Shahana Praveen" w:date="2023-09-01T16:40:01Z"/>
        </w:rPr>
      </w:pPr>
      <w:ins w:id="322" w:author="Shahana Praveen" w:date="2023-09-01T16:40:01Z">
        <w:r>
          <w:rPr>
            <w:b/>
          </w:rPr>
          <w:t xml:space="preserve">   </w:t>
        </w:r>
      </w:ins>
      <w:ins w:id="323" w:author="Shahana Praveen" w:date="2023-09-01T16:40:01Z">
        <w:r>
          <w:rPr>
            <w:b/>
          </w:rPr>
          <w:t>component: LoginPage,</w:t>
        </w:r>
      </w:ins>
    </w:p>
    <w:p>
      <w:pPr>
        <w:pStyle w:val="Normal1"/>
        <w:shd w:val="clear" w:fill="1F1F1F"/>
        <w:spacing w:lineRule="auto" w:line="324"/>
        <w:rPr>
          <w:b/>
          <w:b/>
          <w:ins w:id="327" w:author="Shahana Praveen" w:date="2023-09-01T16:40:01Z"/>
        </w:rPr>
      </w:pPr>
      <w:ins w:id="325" w:author="Shahana Praveen" w:date="2023-09-01T16:40:01Z">
        <w:r>
          <w:rPr>
            <w:b/>
          </w:rPr>
          <w:t xml:space="preserve"> </w:t>
        </w:r>
      </w:ins>
      <w:ins w:id="326" w:author="Shahana Praveen" w:date="2023-09-01T16:40:01Z">
        <w:r>
          <w:rPr>
            <w:b/>
          </w:rPr>
          <w:t>}</w:t>
        </w:r>
      </w:ins>
    </w:p>
    <w:p>
      <w:pPr>
        <w:pStyle w:val="Normal1"/>
        <w:shd w:val="clear" w:fill="1F1F1F"/>
        <w:spacing w:lineRule="auto" w:line="324"/>
        <w:rPr>
          <w:b/>
          <w:b/>
          <w:ins w:id="329" w:author="Shahana Praveen" w:date="2023-09-01T16:40:01Z"/>
        </w:rPr>
      </w:pPr>
      <w:ins w:id="328" w:author="Shahana Praveen" w:date="2023-09-01T16:40:01Z">
        <w:r>
          <w:rPr>
            <w:b/>
          </w:rPr>
          <w:t>];</w:t>
        </w:r>
      </w:ins>
    </w:p>
    <w:p>
      <w:pPr>
        <w:pStyle w:val="Normal1"/>
        <w:shd w:val="clear" w:fill="1F1F1F"/>
        <w:spacing w:lineRule="auto" w:line="324"/>
        <w:rPr>
          <w:b/>
          <w:b/>
          <w:ins w:id="331" w:author="Shahana Praveen" w:date="2023-09-01T16:40:01Z"/>
        </w:rPr>
      </w:pPr>
      <w:ins w:id="330" w:author="Shahana Praveen" w:date="2023-09-01T16:40:01Z">
        <w:r>
          <w:rPr>
            <w:b/>
          </w:rPr>
        </w:r>
      </w:ins>
    </w:p>
    <w:p>
      <w:pPr>
        <w:pStyle w:val="Normal1"/>
        <w:shd w:val="clear" w:fill="1F1F1F"/>
        <w:spacing w:lineRule="auto" w:line="324"/>
        <w:rPr>
          <w:b/>
          <w:b/>
          <w:ins w:id="333" w:author="Shahana Praveen" w:date="2023-09-01T16:40:01Z"/>
        </w:rPr>
      </w:pPr>
      <w:ins w:id="332" w:author="Shahana Praveen" w:date="2023-09-01T16:40:01Z">
        <w:r>
          <w:rPr>
            <w:b/>
          </w:rPr>
          <w:t>const router = createRouter({</w:t>
        </w:r>
      </w:ins>
    </w:p>
    <w:p>
      <w:pPr>
        <w:pStyle w:val="Normal1"/>
        <w:shd w:val="clear" w:fill="1F1F1F"/>
        <w:spacing w:lineRule="auto" w:line="324"/>
        <w:rPr>
          <w:b/>
          <w:b/>
          <w:ins w:id="336" w:author="Shahana Praveen" w:date="2023-09-01T16:40:01Z"/>
        </w:rPr>
      </w:pPr>
      <w:ins w:id="334" w:author="Shahana Praveen" w:date="2023-09-01T16:40:01Z">
        <w:r>
          <w:rPr>
            <w:b/>
          </w:rPr>
          <w:t xml:space="preserve"> </w:t>
        </w:r>
      </w:ins>
      <w:ins w:id="335" w:author="Shahana Praveen" w:date="2023-09-01T16:40:01Z">
        <w:r>
          <w:rPr>
            <w:b/>
          </w:rPr>
          <w:t>history: createWebHistory(),</w:t>
        </w:r>
      </w:ins>
    </w:p>
    <w:p>
      <w:pPr>
        <w:pStyle w:val="Normal1"/>
        <w:shd w:val="clear" w:fill="1F1F1F"/>
        <w:spacing w:lineRule="auto" w:line="324"/>
        <w:rPr>
          <w:b/>
          <w:b/>
          <w:ins w:id="339" w:author="Shahana Praveen" w:date="2023-09-01T16:40:01Z"/>
        </w:rPr>
      </w:pPr>
      <w:ins w:id="337" w:author="Shahana Praveen" w:date="2023-09-01T16:40:01Z">
        <w:r>
          <w:rPr>
            <w:b/>
          </w:rPr>
          <w:t xml:space="preserve"> </w:t>
        </w:r>
      </w:ins>
      <w:ins w:id="338" w:author="Shahana Praveen" w:date="2023-09-01T16:40:01Z">
        <w:r>
          <w:rPr>
            <w:b/>
          </w:rPr>
          <w:t>routes,</w:t>
        </w:r>
      </w:ins>
    </w:p>
    <w:p>
      <w:pPr>
        <w:pStyle w:val="Normal1"/>
        <w:shd w:val="clear" w:fill="1F1F1F"/>
        <w:spacing w:lineRule="auto" w:line="324"/>
        <w:rPr>
          <w:b/>
          <w:b/>
          <w:ins w:id="341" w:author="Shahana Praveen" w:date="2023-09-01T16:40:01Z"/>
        </w:rPr>
      </w:pPr>
      <w:ins w:id="340" w:author="Shahana Praveen" w:date="2023-09-01T16:40:01Z">
        <w:r>
          <w:rPr>
            <w:b/>
          </w:rPr>
          <w:t>});</w:t>
        </w:r>
      </w:ins>
    </w:p>
    <w:p>
      <w:pPr>
        <w:pStyle w:val="Normal1"/>
        <w:shd w:val="clear" w:fill="1F1F1F"/>
        <w:spacing w:lineRule="auto" w:line="324"/>
        <w:rPr>
          <w:b/>
          <w:b/>
          <w:ins w:id="343" w:author="Shahana Praveen" w:date="2023-09-01T16:40:01Z"/>
        </w:rPr>
      </w:pPr>
      <w:ins w:id="342" w:author="Shahana Praveen" w:date="2023-09-01T16:40:01Z">
        <w:r>
          <w:rPr>
            <w:b/>
          </w:rPr>
        </w:r>
      </w:ins>
    </w:p>
    <w:p>
      <w:pPr>
        <w:pStyle w:val="Normal1"/>
        <w:shd w:val="clear" w:fill="1F1F1F"/>
        <w:spacing w:lineRule="auto" w:line="324"/>
        <w:rPr>
          <w:b/>
          <w:b/>
          <w:ins w:id="345" w:author="Shahana Praveen" w:date="2023-09-01T16:40:01Z"/>
        </w:rPr>
      </w:pPr>
      <w:ins w:id="344" w:author="Shahana Praveen" w:date="2023-09-01T16:40:01Z">
        <w:r>
          <w:rPr>
            <w:b/>
          </w:rPr>
          <w:t>export default router;</w:t>
        </w:r>
      </w:ins>
    </w:p>
    <w:p>
      <w:pPr>
        <w:pStyle w:val="Normal1"/>
        <w:rPr>
          <w:b/>
          <w:b/>
          <w:ins w:id="347" w:author="Shahana Praveen" w:date="2023-09-01T16:40:01Z"/>
        </w:rPr>
      </w:pPr>
      <w:ins w:id="346" w:author="Shahana Praveen" w:date="2023-09-01T16:40:01Z">
        <w:r>
          <w:rPr>
            <w:b/>
          </w:rPr>
        </w:r>
      </w:ins>
    </w:p>
    <w:p>
      <w:pPr>
        <w:pStyle w:val="Normal1"/>
        <w:rPr>
          <w:b/>
          <w:b/>
          <w:ins w:id="349" w:author="Shahana Praveen" w:date="2023-09-01T16:40:01Z"/>
        </w:rPr>
      </w:pPr>
      <w:ins w:id="348" w:author="Shahana Praveen" w:date="2023-09-01T16:40:01Z">
        <w:r>
          <w:rPr>
            <w:b/>
          </w:rPr>
        </w:r>
      </w:ins>
    </w:p>
    <w:p>
      <w:pPr>
        <w:pStyle w:val="Normal1"/>
        <w:rPr>
          <w:b/>
          <w:b/>
          <w:ins w:id="351" w:author="Shahana Praveen" w:date="2023-09-01T16:40:01Z"/>
        </w:rPr>
      </w:pPr>
      <w:ins w:id="350" w:author="Shahana Praveen" w:date="2023-09-01T16:40:01Z">
        <w:r>
          <w:rPr>
            <w:b/>
          </w:rPr>
        </w:r>
      </w:ins>
    </w:p>
    <w:p>
      <w:pPr>
        <w:pStyle w:val="Normal1"/>
        <w:rPr>
          <w:b/>
          <w:b/>
          <w:ins w:id="353" w:author="Shahana Praveen" w:date="2023-09-01T16:40:01Z"/>
        </w:rPr>
      </w:pPr>
      <w:ins w:id="352" w:author="Shahana Praveen" w:date="2023-09-01T16:40:01Z">
        <w:r>
          <w:rPr>
            <w:b/>
          </w:rPr>
        </w:r>
      </w:ins>
    </w:p>
    <w:p>
      <w:pPr>
        <w:pStyle w:val="Normal1"/>
        <w:rPr>
          <w:b/>
          <w:b/>
          <w:ins w:id="355" w:author="Shahana Praveen" w:date="2023-09-01T16:40:01Z"/>
        </w:rPr>
      </w:pPr>
      <w:ins w:id="354" w:author="Shahana Praveen" w:date="2023-09-01T16:40:01Z">
        <w:r>
          <w:rPr>
            <w:b/>
          </w:rPr>
        </w:r>
      </w:ins>
    </w:p>
    <w:p>
      <w:pPr>
        <w:pStyle w:val="Normal1"/>
        <w:rPr>
          <w:b/>
          <w:b/>
          <w:ins w:id="357" w:author="Shahana Praveen" w:date="2023-09-01T16:40:01Z"/>
        </w:rPr>
      </w:pPr>
      <w:ins w:id="356" w:author="Shahana Praveen" w:date="2023-09-01T16:40:01Z">
        <w:r>
          <w:rPr>
            <w:b/>
          </w:rPr>
        </w:r>
      </w:ins>
    </w:p>
    <w:p>
      <w:pPr>
        <w:pStyle w:val="Normal1"/>
        <w:rPr>
          <w:b/>
          <w:b/>
          <w:ins w:id="359" w:author="Shahana Praveen" w:date="2023-09-01T16:40:01Z"/>
        </w:rPr>
      </w:pPr>
      <w:ins w:id="358" w:author="Shahana Praveen" w:date="2023-09-01T16:40:01Z">
        <w:r>
          <w:rPr>
            <w:b/>
          </w:rPr>
        </w:r>
      </w:ins>
    </w:p>
    <w:p>
      <w:pPr>
        <w:pStyle w:val="Normal1"/>
        <w:rPr>
          <w:b/>
          <w:b/>
          <w:ins w:id="361" w:author="Shahana Praveen" w:date="2023-09-01T16:40:01Z"/>
        </w:rPr>
      </w:pPr>
      <w:ins w:id="360" w:author="Shahana Praveen" w:date="2023-09-01T16:40:01Z">
        <w:r>
          <w:rPr>
            <w:b/>
          </w:rPr>
        </w:r>
      </w:ins>
    </w:p>
    <w:p>
      <w:pPr>
        <w:pStyle w:val="Normal1"/>
        <w:rPr>
          <w:b/>
          <w:b/>
          <w:ins w:id="363" w:author="Shahana Praveen" w:date="2023-09-01T16:40:01Z"/>
        </w:rPr>
      </w:pPr>
      <w:ins w:id="362" w:author="Shahana Praveen" w:date="2023-09-01T16:40:01Z">
        <w:r>
          <w:rPr>
            <w:b/>
          </w:rPr>
        </w:r>
      </w:ins>
    </w:p>
    <w:p>
      <w:pPr>
        <w:pStyle w:val="Normal1"/>
        <w:rPr>
          <w:b/>
          <w:b/>
          <w:ins w:id="365" w:author="Shahana Praveen" w:date="2023-09-01T16:40:01Z"/>
        </w:rPr>
      </w:pPr>
      <w:ins w:id="364" w:author="Shahana Praveen" w:date="2023-09-01T16:40:01Z">
        <w:r>
          <w:rPr>
            <w:b/>
          </w:rPr>
        </w:r>
      </w:ins>
    </w:p>
    <w:p>
      <w:pPr>
        <w:pStyle w:val="Normal1"/>
        <w:rPr>
          <w:b/>
          <w:b/>
          <w:ins w:id="367" w:author="Shahana Praveen" w:date="2023-09-01T16:40:01Z"/>
        </w:rPr>
      </w:pPr>
      <w:ins w:id="366" w:author="Shahana Praveen" w:date="2023-09-01T16:40:01Z">
        <w:r>
          <w:rPr>
            <w:b/>
          </w:rPr>
        </w:r>
      </w:ins>
    </w:p>
    <w:p>
      <w:pPr>
        <w:pStyle w:val="Normal1"/>
        <w:rPr>
          <w:b/>
          <w:b/>
          <w:ins w:id="369" w:author="Shahana Praveen" w:date="2023-09-01T16:40:01Z"/>
        </w:rPr>
      </w:pPr>
      <w:ins w:id="368" w:author="Shahana Praveen" w:date="2023-09-01T16:40:01Z">
        <w:r>
          <w:rPr>
            <w:b/>
          </w:rPr>
        </w:r>
      </w:ins>
    </w:p>
    <w:p>
      <w:pPr>
        <w:pStyle w:val="Normal1"/>
        <w:rPr>
          <w:b/>
          <w:b/>
          <w:ins w:id="371" w:author="Shahana Praveen" w:date="2023-09-01T16:40:01Z"/>
        </w:rPr>
      </w:pPr>
      <w:ins w:id="370" w:author="Shahana Praveen" w:date="2023-09-01T16:40:01Z">
        <w:r>
          <w:rPr>
            <w:b/>
          </w:rPr>
          <w:t>Comment:-</w:t>
        </w:r>
      </w:ins>
    </w:p>
    <w:p>
      <w:pPr>
        <w:pStyle w:val="Normal1"/>
        <w:rPr>
          <w:b/>
          <w:b/>
          <w:ins w:id="373" w:author="Shahana Praveen" w:date="2023-09-01T16:40:01Z"/>
        </w:rPr>
      </w:pPr>
      <w:ins w:id="372" w:author="Shahana Praveen" w:date="2023-09-01T16:40:01Z">
        <w:r>
          <w:rPr>
            <w:b/>
          </w:rPr>
        </w:r>
      </w:ins>
    </w:p>
    <w:p>
      <w:pPr>
        <w:pStyle w:val="Normal1"/>
        <w:rPr>
          <w:b/>
          <w:b/>
          <w:ins w:id="375" w:author="Shahana Praveen" w:date="2023-09-01T16:40:01Z"/>
        </w:rPr>
      </w:pPr>
      <w:ins w:id="374" w:author="Shahana Praveen" w:date="2023-09-01T16:40:01Z">
        <w:r>
          <w:rPr>
            <w:b/>
          </w:rPr>
        </w:r>
      </w:ins>
    </w:p>
    <w:p>
      <w:pPr>
        <w:pStyle w:val="Normal1"/>
        <w:rPr>
          <w:b/>
          <w:b/>
          <w:ins w:id="377" w:author="Shahana Praveen" w:date="2023-09-01T16:40:01Z"/>
        </w:rPr>
      </w:pPr>
      <w:ins w:id="376" w:author="Shahana Praveen" w:date="2023-09-01T16:40:01Z">
        <w:r>
          <w:rPr>
            <w:b/>
          </w:rPr>
          <w:t>7. Importing route in main.js file i.e your main.js file should look like this:</w:t>
        </w:r>
      </w:ins>
    </w:p>
    <w:p>
      <w:pPr>
        <w:pStyle w:val="Normal1"/>
        <w:rPr>
          <w:b/>
          <w:b/>
          <w:ins w:id="379" w:author="Shahana Praveen" w:date="2023-09-01T16:40:01Z"/>
        </w:rPr>
      </w:pPr>
      <w:ins w:id="378" w:author="Shahana Praveen" w:date="2023-09-01T16:40:01Z">
        <w:r>
          <w:rPr>
            <w:b/>
          </w:rPr>
        </w:r>
      </w:ins>
    </w:p>
    <w:p>
      <w:pPr>
        <w:pStyle w:val="Normal1"/>
        <w:rPr>
          <w:b/>
          <w:b/>
          <w:ins w:id="381" w:author="Shahana Praveen" w:date="2023-09-01T16:40:01Z"/>
        </w:rPr>
      </w:pPr>
      <w:ins w:id="380" w:author="Shahana Praveen" w:date="2023-09-01T16:40:01Z">
        <w:r>
          <w:rPr>
            <w:b/>
          </w:rPr>
          <w:t>Main.js</w:t>
        </w:r>
      </w:ins>
    </w:p>
    <w:p>
      <w:pPr>
        <w:pStyle w:val="Normal1"/>
        <w:shd w:val="clear" w:fill="1F1F1F"/>
        <w:spacing w:lineRule="auto" w:line="324"/>
        <w:rPr>
          <w:b/>
          <w:b/>
          <w:ins w:id="383" w:author="Shahana Praveen" w:date="2023-09-01T16:40:01Z"/>
        </w:rPr>
      </w:pPr>
      <w:ins w:id="382" w:author="Shahana Praveen" w:date="2023-09-01T16:40:01Z">
        <w:r>
          <w:rPr>
            <w:b/>
          </w:rPr>
          <w:t>import { createApp } from 'vue'</w:t>
        </w:r>
      </w:ins>
    </w:p>
    <w:p>
      <w:pPr>
        <w:pStyle w:val="Normal1"/>
        <w:shd w:val="clear" w:fill="1F1F1F"/>
        <w:spacing w:lineRule="auto" w:line="324"/>
        <w:rPr>
          <w:b/>
          <w:b/>
          <w:ins w:id="385" w:author="Shahana Praveen" w:date="2023-09-01T16:40:01Z"/>
        </w:rPr>
      </w:pPr>
      <w:ins w:id="384" w:author="Shahana Praveen" w:date="2023-09-01T16:40:01Z">
        <w:r>
          <w:rPr>
            <w:b/>
          </w:rPr>
          <w:t>import App from './App.vue'</w:t>
        </w:r>
      </w:ins>
    </w:p>
    <w:p>
      <w:pPr>
        <w:pStyle w:val="Normal1"/>
        <w:shd w:val="clear" w:fill="1F1F1F"/>
        <w:spacing w:lineRule="auto" w:line="324"/>
        <w:rPr>
          <w:b/>
          <w:b/>
          <w:ins w:id="387" w:author="Shahana Praveen" w:date="2023-09-01T16:40:01Z"/>
        </w:rPr>
      </w:pPr>
      <w:ins w:id="386" w:author="Shahana Praveen" w:date="2023-09-01T16:40:01Z">
        <w:r>
          <w:rPr>
            <w:b/>
          </w:rPr>
          <w:t>import router from './router'</w:t>
        </w:r>
      </w:ins>
    </w:p>
    <w:p>
      <w:pPr>
        <w:pStyle w:val="Normal1"/>
        <w:shd w:val="clear" w:fill="1F1F1F"/>
        <w:spacing w:lineRule="auto" w:line="324"/>
        <w:rPr>
          <w:b/>
          <w:b/>
          <w:ins w:id="389" w:author="Shahana Praveen" w:date="2023-09-01T16:40:01Z"/>
        </w:rPr>
      </w:pPr>
      <w:ins w:id="388" w:author="Shahana Praveen" w:date="2023-09-01T16:40:01Z">
        <w:r>
          <w:rPr>
            <w:b/>
          </w:rPr>
          <w:t>import './assets/main.css'</w:t>
        </w:r>
      </w:ins>
    </w:p>
    <w:p>
      <w:pPr>
        <w:pStyle w:val="Normal1"/>
        <w:shd w:val="clear" w:fill="1F1F1F"/>
        <w:spacing w:lineRule="auto" w:line="324"/>
        <w:rPr>
          <w:b/>
          <w:b/>
          <w:ins w:id="391" w:author="Shahana Praveen" w:date="2023-09-01T16:40:01Z"/>
        </w:rPr>
      </w:pPr>
      <w:ins w:id="390" w:author="Shahana Praveen" w:date="2023-09-01T16:40:01Z">
        <w:r>
          <w:rPr>
            <w:b/>
          </w:rPr>
          <w:t>const app = createApp(App)</w:t>
        </w:r>
      </w:ins>
    </w:p>
    <w:p>
      <w:pPr>
        <w:pStyle w:val="Normal1"/>
        <w:shd w:val="clear" w:fill="1F1F1F"/>
        <w:spacing w:lineRule="auto" w:line="324"/>
        <w:rPr>
          <w:b/>
          <w:b/>
          <w:ins w:id="393" w:author="Shahana Praveen" w:date="2023-09-01T16:40:01Z"/>
        </w:rPr>
      </w:pPr>
      <w:ins w:id="392" w:author="Shahana Praveen" w:date="2023-09-01T16:40:01Z">
        <w:r>
          <w:rPr>
            <w:b/>
          </w:rPr>
        </w:r>
      </w:ins>
    </w:p>
    <w:p>
      <w:pPr>
        <w:pStyle w:val="Normal1"/>
        <w:shd w:val="clear" w:fill="1F1F1F"/>
        <w:spacing w:lineRule="auto" w:line="324"/>
        <w:rPr>
          <w:b/>
          <w:b/>
          <w:ins w:id="395" w:author="Shahana Praveen" w:date="2023-09-01T16:40:01Z"/>
        </w:rPr>
      </w:pPr>
      <w:ins w:id="394" w:author="Shahana Praveen" w:date="2023-09-01T16:40:01Z">
        <w:r>
          <w:rPr>
            <w:b/>
          </w:rPr>
          <w:t>app.use(router)</w:t>
        </w:r>
      </w:ins>
    </w:p>
    <w:p>
      <w:pPr>
        <w:pStyle w:val="Normal1"/>
        <w:shd w:val="clear" w:fill="1F1F1F"/>
        <w:spacing w:lineRule="auto" w:line="324"/>
        <w:rPr>
          <w:b/>
          <w:b/>
          <w:ins w:id="397" w:author="Shahana Praveen" w:date="2023-09-01T16:40:01Z"/>
        </w:rPr>
      </w:pPr>
      <w:ins w:id="396" w:author="Shahana Praveen" w:date="2023-09-01T16:40:01Z">
        <w:r>
          <w:rPr>
            <w:b/>
          </w:rPr>
        </w:r>
      </w:ins>
    </w:p>
    <w:p>
      <w:pPr>
        <w:pStyle w:val="Normal1"/>
        <w:shd w:val="clear" w:fill="1F1F1F"/>
        <w:spacing w:lineRule="auto" w:line="324"/>
        <w:rPr>
          <w:b/>
          <w:b/>
          <w:ins w:id="400" w:author="Shahana Praveen" w:date="2023-09-01T16:40:01Z"/>
        </w:rPr>
      </w:pPr>
      <w:ins w:id="398" w:author="Shahana Praveen" w:date="2023-09-01T16:40:01Z">
        <w:r>
          <w:rPr>
            <w:b/>
          </w:rPr>
          <w:t xml:space="preserve"> </w:t>
        </w:r>
      </w:ins>
      <w:ins w:id="399" w:author="Shahana Praveen" w:date="2023-09-01T16:40:01Z">
        <w:r>
          <w:rPr>
            <w:b/>
          </w:rPr>
          <w:t>app.mount('#app')</w:t>
        </w:r>
      </w:ins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jc w:val="center"/>
        <w:rPr>
          <w:b/>
          <w:b/>
        </w:rPr>
      </w:pPr>
      <w:r>
        <w:rPr>
          <w:b/>
        </w:rPr>
        <w:t>Running the application and Authenticate with Google and FreeOTP</w:t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  <w:ins w:id="401" w:author="Shahana Praveen" w:date="2023-09-01T16:43:53Z"/>
        </w:rPr>
      </w:pPr>
      <w:r>
        <w:rPr>
          <w:b/>
        </w:rPr>
        <w:t>&gt; npm run dev</w:t>
      </w:r>
    </w:p>
    <w:p>
      <w:pPr>
        <w:pStyle w:val="Normal1"/>
        <w:rPr>
          <w:b/>
          <w:b/>
          <w:ins w:id="403" w:author="Shahana Praveen" w:date="2023-09-01T16:43:53Z"/>
        </w:rPr>
      </w:pPr>
      <w:ins w:id="402" w:author="Shahana Praveen" w:date="2023-09-01T16:43:53Z">
        <w:r>
          <w:rPr>
            <w:b/>
          </w:rPr>
        </w:r>
      </w:ins>
    </w:p>
    <w:p>
      <w:pPr>
        <w:pStyle w:val="Normal1"/>
        <w:rPr>
          <w:b/>
          <w:b/>
          <w:ins w:id="405" w:author="Shahana Praveen" w:date="2023-09-01T16:43:53Z"/>
        </w:rPr>
      </w:pPr>
      <w:ins w:id="404" w:author="Shahana Praveen" w:date="2023-09-01T16:43:53Z">
        <w:r>
          <w:rPr>
            <w:b/>
          </w:rPr>
          <w:t>Comment ➖</w:t>
        </w:r>
      </w:ins>
    </w:p>
    <w:p>
      <w:pPr>
        <w:pStyle w:val="Normal1"/>
        <w:rPr>
          <w:b/>
          <w:b/>
          <w:ins w:id="407" w:author="Shahana Praveen" w:date="2023-09-01T16:43:53Z"/>
        </w:rPr>
      </w:pPr>
      <w:ins w:id="406" w:author="Shahana Praveen" w:date="2023-09-01T16:43:53Z">
        <w:r>
          <w:rPr>
            <w:b/>
          </w:rPr>
          <w:t>user@user-pc:~/your-project$ npm run dev</w:t>
        </w:r>
      </w:ins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  <w:drawing>
          <wp:anchor behindDoc="0" distT="114300" distB="114300" distL="114300" distR="114300" simplePos="0" locked="0" layoutInCell="0" allowOverlap="1" relativeHeight="39">
            <wp:simplePos x="0" y="0"/>
            <wp:positionH relativeFrom="column">
              <wp:posOffset>-295275</wp:posOffset>
            </wp:positionH>
            <wp:positionV relativeFrom="paragraph">
              <wp:posOffset>175260</wp:posOffset>
            </wp:positionV>
            <wp:extent cx="6744970" cy="3797300"/>
            <wp:effectExtent l="0" t="0" r="0" b="0"/>
            <wp:wrapSquare wrapText="bothSides"/>
            <wp:docPr id="32" name="image1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9.png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ins w:id="408" w:author="Shahana Praveen" w:date="2023-09-01T05:51:57Z">
        <w:r>
          <w:rPr>
            <w:b/>
          </w:rPr>
          <w:t>.</w:t>
        </w:r>
      </w:ins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  <w:drawing>
          <wp:anchor behindDoc="0" distT="114300" distB="114300" distL="114300" distR="114300" simplePos="0" locked="0" layoutInCell="0" allowOverlap="1" relativeHeight="38">
            <wp:simplePos x="0" y="0"/>
            <wp:positionH relativeFrom="column">
              <wp:posOffset>-371475</wp:posOffset>
            </wp:positionH>
            <wp:positionV relativeFrom="paragraph">
              <wp:posOffset>190500</wp:posOffset>
            </wp:positionV>
            <wp:extent cx="6744970" cy="3797300"/>
            <wp:effectExtent l="0" t="0" r="0" b="0"/>
            <wp:wrapSquare wrapText="bothSides"/>
            <wp:docPr id="33" name="image2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6.png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  <w:del w:id="410" w:author="Shahana Praveen" w:date="2023-09-01T16:49:18Z"/>
        </w:rPr>
      </w:pPr>
      <w:del w:id="409" w:author="Shahana Praveen" w:date="2023-09-01T16:49:18Z">
        <w:r>
          <w:rPr>
            <w:b/>
          </w:rPr>
        </w:r>
      </w:del>
    </w:p>
    <w:p>
      <w:pPr>
        <w:pStyle w:val="Normal1"/>
        <w:rPr>
          <w:b/>
          <w:b/>
          <w:del w:id="412" w:author="Shahana Praveen" w:date="2023-09-01T16:49:18Z"/>
        </w:rPr>
      </w:pPr>
      <w:del w:id="411" w:author="Shahana Praveen" w:date="2023-09-01T16:49:18Z">
        <w:r>
          <w:rPr>
            <w:b/>
          </w:rPr>
        </w:r>
      </w:del>
    </w:p>
    <w:p>
      <w:pPr>
        <w:pStyle w:val="Normal1"/>
        <w:rPr>
          <w:b/>
          <w:b/>
          <w:del w:id="414" w:author="Shahana Praveen" w:date="2023-09-01T16:49:18Z"/>
        </w:rPr>
      </w:pPr>
      <w:del w:id="413" w:author="Shahana Praveen" w:date="2023-09-01T16:49:18Z">
        <w:r>
          <w:rPr>
            <w:b/>
          </w:rPr>
        </w:r>
      </w:del>
    </w:p>
    <w:p>
      <w:pPr>
        <w:pStyle w:val="Normal1"/>
        <w:rPr>
          <w:b/>
          <w:b/>
          <w:del w:id="416" w:author="Shahana Praveen" w:date="2023-09-01T16:49:18Z"/>
        </w:rPr>
      </w:pPr>
      <w:del w:id="415" w:author="Shahana Praveen" w:date="2023-09-01T16:49:18Z">
        <w:r>
          <w:rPr>
            <w:b/>
          </w:rPr>
        </w:r>
      </w:del>
    </w:p>
    <w:p>
      <w:pPr>
        <w:pStyle w:val="Normal1"/>
        <w:rPr>
          <w:b/>
          <w:b/>
          <w:del w:id="418" w:author="Shahana Praveen" w:date="2023-09-01T16:49:18Z"/>
        </w:rPr>
      </w:pPr>
      <w:del w:id="417" w:author="Shahana Praveen" w:date="2023-09-01T16:49:18Z">
        <w:r>
          <w:rPr>
            <w:b/>
          </w:rPr>
        </w:r>
      </w:del>
    </w:p>
    <w:p>
      <w:pPr>
        <w:pStyle w:val="Normal1"/>
        <w:rPr>
          <w:b/>
          <w:b/>
          <w:del w:id="420" w:author="Shahana Praveen" w:date="2023-09-01T16:49:18Z"/>
        </w:rPr>
      </w:pPr>
      <w:del w:id="419" w:author="Shahana Praveen" w:date="2023-09-01T16:49:18Z">
        <w:r>
          <w:rPr>
            <w:b/>
          </w:rPr>
        </w:r>
      </w:del>
    </w:p>
    <w:p>
      <w:pPr>
        <w:pStyle w:val="Normal1"/>
        <w:rPr>
          <w:b/>
          <w:b/>
          <w:del w:id="422" w:author="Shahana Praveen" w:date="2023-09-01T16:49:18Z"/>
        </w:rPr>
      </w:pPr>
      <w:del w:id="421" w:author="Shahana Praveen" w:date="2023-09-01T16:49:18Z">
        <w:r>
          <w:rPr>
            <w:b/>
          </w:rPr>
        </w:r>
      </w:del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  <w:ins w:id="424" w:author="Shahana Praveen" w:date="2023-09-01T16:47:25Z"/>
        </w:rPr>
      </w:pPr>
      <w:ins w:id="423" w:author="Shahana Praveen" w:date="2023-09-01T16:47:25Z">
        <w:r>
          <w:rPr>
            <w:b/>
          </w:rPr>
        </w:r>
      </w:ins>
    </w:p>
    <w:p>
      <w:pPr>
        <w:pStyle w:val="Normal1"/>
        <w:rPr>
          <w:b/>
          <w:b/>
          <w:ins w:id="426" w:author="Shahana Praveen" w:date="2023-09-01T16:47:25Z"/>
        </w:rPr>
      </w:pPr>
      <w:ins w:id="425" w:author="Shahana Praveen" w:date="2023-09-01T16:47:25Z">
        <w:r>
          <w:rPr>
            <w:b/>
          </w:rPr>
        </w:r>
      </w:ins>
    </w:p>
    <w:p>
      <w:pPr>
        <w:pStyle w:val="Normal1"/>
        <w:rPr>
          <w:b/>
          <w:b/>
          <w:ins w:id="428" w:author="Shahana Praveen" w:date="2023-09-01T16:47:25Z"/>
        </w:rPr>
      </w:pPr>
      <w:ins w:id="427" w:author="Shahana Praveen" w:date="2023-09-01T16:47:25Z">
        <w:r>
          <w:rPr>
            <w:b/>
          </w:rPr>
        </w:r>
      </w:ins>
    </w:p>
    <w:p>
      <w:pPr>
        <w:pStyle w:val="Normal1"/>
        <w:rPr>
          <w:b/>
          <w:b/>
          <w:ins w:id="430" w:author="Shahana Praveen" w:date="2023-09-01T16:47:25Z"/>
        </w:rPr>
      </w:pPr>
      <w:ins w:id="429" w:author="Shahana Praveen" w:date="2023-09-01T16:47:25Z">
        <w:r>
          <w:rPr>
            <w:b/>
          </w:rPr>
        </w:r>
      </w:ins>
    </w:p>
    <w:p>
      <w:pPr>
        <w:pStyle w:val="Normal1"/>
        <w:rPr>
          <w:b/>
          <w:b/>
          <w:ins w:id="432" w:author="Shahana Praveen" w:date="2023-09-01T16:47:25Z"/>
        </w:rPr>
      </w:pPr>
      <w:ins w:id="431" w:author="Shahana Praveen" w:date="2023-09-01T16:47:25Z">
        <w:r>
          <w:rPr>
            <w:b/>
          </w:rPr>
        </w:r>
      </w:ins>
    </w:p>
    <w:p>
      <w:pPr>
        <w:pStyle w:val="Normal1"/>
        <w:rPr>
          <w:b/>
          <w:b/>
          <w:ins w:id="434" w:author="Shahana Praveen" w:date="2023-09-01T16:47:25Z"/>
        </w:rPr>
      </w:pPr>
      <w:ins w:id="433" w:author="Shahana Praveen" w:date="2023-09-01T16:47:25Z">
        <w:r>
          <w:rPr>
            <w:b/>
          </w:rPr>
        </w:r>
      </w:ins>
    </w:p>
    <w:p>
      <w:pPr>
        <w:pStyle w:val="Normal1"/>
        <w:rPr>
          <w:b/>
          <w:b/>
          <w:ins w:id="436" w:author="Shahana Praveen" w:date="2023-09-01T16:47:25Z"/>
        </w:rPr>
      </w:pPr>
      <w:ins w:id="435" w:author="Shahana Praveen" w:date="2023-09-01T16:47:25Z">
        <w:r>
          <w:rPr>
            <w:b/>
          </w:rPr>
        </w:r>
      </w:ins>
    </w:p>
    <w:p>
      <w:pPr>
        <w:pStyle w:val="Normal1"/>
        <w:rPr>
          <w:b/>
          <w:b/>
          <w:ins w:id="438" w:author="Shahana Praveen" w:date="2023-09-01T16:47:25Z"/>
        </w:rPr>
      </w:pPr>
      <w:ins w:id="437" w:author="Shahana Praveen" w:date="2023-09-01T16:47:25Z">
        <w:r>
          <w:rPr>
            <w:b/>
          </w:rPr>
        </w:r>
      </w:ins>
    </w:p>
    <w:p>
      <w:pPr>
        <w:pStyle w:val="Normal1"/>
        <w:rPr>
          <w:b/>
          <w:b/>
          <w:ins w:id="440" w:author="Shahana Praveen" w:date="2023-09-01T16:47:25Z"/>
        </w:rPr>
      </w:pPr>
      <w:ins w:id="439" w:author="Shahana Praveen" w:date="2023-09-01T16:47:25Z">
        <w:r>
          <w:rPr>
            <w:b/>
          </w:rPr>
        </w:r>
      </w:ins>
    </w:p>
    <w:p>
      <w:pPr>
        <w:pStyle w:val="Normal1"/>
        <w:rPr>
          <w:b/>
          <w:b/>
          <w:ins w:id="442" w:author="Shahana Praveen" w:date="2023-09-01T16:47:25Z"/>
        </w:rPr>
      </w:pPr>
      <w:ins w:id="441" w:author="Shahana Praveen" w:date="2023-09-01T16:47:25Z">
        <w:r>
          <w:rPr>
            <w:b/>
          </w:rPr>
        </w:r>
      </w:ins>
    </w:p>
    <w:p>
      <w:pPr>
        <w:pStyle w:val="Normal1"/>
        <w:rPr>
          <w:b/>
          <w:b/>
          <w:ins w:id="444" w:author="Shahana Praveen" w:date="2023-09-01T16:47:25Z"/>
        </w:rPr>
      </w:pPr>
      <w:ins w:id="443" w:author="Shahana Praveen" w:date="2023-09-01T16:47:25Z">
        <w:r>
          <w:rPr>
            <w:b/>
          </w:rPr>
        </w:r>
      </w:ins>
    </w:p>
    <w:p>
      <w:pPr>
        <w:pStyle w:val="Normal1"/>
        <w:rPr>
          <w:b/>
          <w:b/>
          <w:ins w:id="446" w:author="Shahana Praveen" w:date="2023-09-01T16:47:25Z"/>
        </w:rPr>
      </w:pPr>
      <w:ins w:id="445" w:author="Shahana Praveen" w:date="2023-09-01T16:47:25Z">
        <w:r>
          <w:rPr>
            <w:b/>
          </w:rPr>
        </w:r>
      </w:ins>
    </w:p>
    <w:p>
      <w:pPr>
        <w:pStyle w:val="Normal1"/>
        <w:rPr>
          <w:b/>
          <w:b/>
          <w:ins w:id="448" w:author="Shahana Praveen" w:date="2023-09-01T16:47:25Z"/>
        </w:rPr>
      </w:pPr>
      <w:ins w:id="447" w:author="Shahana Praveen" w:date="2023-09-01T16:47:25Z">
        <w:r>
          <w:rPr>
            <w:b/>
          </w:rPr>
        </w:r>
      </w:ins>
    </w:p>
    <w:p>
      <w:pPr>
        <w:pStyle w:val="Normal1"/>
        <w:rPr>
          <w:b/>
          <w:b/>
          <w:ins w:id="450" w:author="Shahana Praveen" w:date="2023-09-01T16:47:25Z"/>
        </w:rPr>
      </w:pPr>
      <w:ins w:id="449" w:author="Shahana Praveen" w:date="2023-09-01T16:47:25Z">
        <w:r>
          <w:rPr>
            <w:b/>
          </w:rPr>
        </w:r>
      </w:ins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</w:r>
    </w:p>
    <w:p>
      <w:pPr>
        <w:pStyle w:val="Normal1"/>
        <w:rPr>
          <w:b/>
          <w:b/>
        </w:rPr>
      </w:pPr>
      <w:r>
        <w:rPr>
          <w:b/>
        </w:rPr>
        <w:t>Install FreeOTP app from play store and scan it for first time. Input 6 digit Code</w:t>
      </w:r>
    </w:p>
    <w:p>
      <w:pPr>
        <w:pStyle w:val="Normal1"/>
        <w:rPr>
          <w:b/>
          <w:b/>
        </w:rPr>
      </w:pPr>
      <w:r>
        <w:rPr>
          <w:b/>
        </w:rPr>
        <w:drawing>
          <wp:anchor behindDoc="0" distT="114300" distB="114300" distL="114300" distR="114300" simplePos="0" locked="0" layoutInCell="0" allowOverlap="1" relativeHeight="37">
            <wp:simplePos x="0" y="0"/>
            <wp:positionH relativeFrom="column">
              <wp:posOffset>-238125</wp:posOffset>
            </wp:positionH>
            <wp:positionV relativeFrom="paragraph">
              <wp:posOffset>266700</wp:posOffset>
            </wp:positionV>
            <wp:extent cx="7093585" cy="4800600"/>
            <wp:effectExtent l="0" t="0" r="0" b="0"/>
            <wp:wrapSquare wrapText="bothSides"/>
            <wp:docPr id="34" name="image2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0.png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358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rPr>
          <w:b/>
          <w:b/>
        </w:rPr>
      </w:pPr>
      <w:r>
        <w:rPr>
          <w:b/>
        </w:rPr>
        <w:drawing>
          <wp:anchor behindDoc="0" distT="114300" distB="114300" distL="114300" distR="114300" simplePos="0" locked="0" layoutInCell="0" allowOverlap="1" relativeHeight="36">
            <wp:simplePos x="0" y="0"/>
            <wp:positionH relativeFrom="column">
              <wp:posOffset>-283210</wp:posOffset>
            </wp:positionH>
            <wp:positionV relativeFrom="paragraph">
              <wp:posOffset>457200</wp:posOffset>
            </wp:positionV>
            <wp:extent cx="6972300" cy="4256405"/>
            <wp:effectExtent l="0" t="0" r="0" b="0"/>
            <wp:wrapSquare wrapText="bothSides"/>
            <wp:docPr id="35" name="image2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9.png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Successfully Logged In…</w:t>
      </w:r>
    </w:p>
    <w:sectPr>
      <w:footerReference w:type="default" r:id="rId44"/>
      <w:type w:val="nextPage"/>
      <w:pgSz w:w="11906" w:h="16838"/>
      <w:pgMar w:left="141" w:right="575" w:gutter="0" w:header="0" w:top="141" w:footer="720" w:bottom="777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Roboto Mono">
    <w:charset w:val="01"/>
    <w:family w:val="roman"/>
    <w:pitch w:val="variable"/>
  </w:font>
  <w:font w:name="Arial Unicode MS">
    <w:charset w:val="01"/>
    <w:family w:val="roman"/>
    <w:pitch w:val="variable"/>
  </w:font>
  <w:font w:name="Courier New">
    <w:charset w:val="01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ins w:id="451" w:author="Shahana Praveen" w:date="2023-08-19T06:38:09Z">
      <w:r>
        <w:rPr/>
        <w:t>​</w:t>
      </w:r>
    </w:ins>
    <w:ins w:id="452" w:author="Shahana Praveen" w:date="2023-08-19T06:38:09Z">
      <w:r>
        <w:drawing>
          <wp:anchor behindDoc="1" distT="114300" distB="114300" distL="114300" distR="114300" simplePos="0" locked="0" layoutInCell="0" allowOverlap="1" relativeHeight="35">
            <wp:simplePos x="0" y="0"/>
            <wp:positionH relativeFrom="column">
              <wp:posOffset>19050</wp:posOffset>
            </wp:positionH>
            <wp:positionV relativeFrom="paragraph">
              <wp:posOffset>736600</wp:posOffset>
            </wp:positionV>
            <wp:extent cx="6998335" cy="5200650"/>
            <wp:effectExtent l="0" t="0" r="0" b="0"/>
            <wp:wrapSquare wrapText="bothSides"/>
            <wp:docPr id="36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833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ins>
    <w:ins w:id="453" w:author="Shahana Praveen" w:date="2023-08-19T06:38:09Z">
      <w:r>
        <w:rPr/>
        <w:t>​</w:t>
      </w:r>
    </w:ins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lowerLetter"/>
      <w:lvlText w:val="%1)"/>
      <w:lvlJc w:val="left"/>
      <w:pPr>
        <w:tabs>
          <w:tab w:val="num" w:pos="0"/>
        </w:tabs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tabs>
          <w:tab w:val="num" w:pos="0"/>
        </w:tabs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tabs>
          <w:tab w:val="num" w:pos="0"/>
        </w:tabs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tabs>
          <w:tab w:val="num" w:pos="0"/>
        </w:tabs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tabs>
          <w:tab w:val="num" w:pos="0"/>
        </w:tabs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tabs>
          <w:tab w:val="num" w:pos="0"/>
        </w:tabs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tabs>
          <w:tab w:val="num" w:pos="0"/>
        </w:tabs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tabs>
          <w:tab w:val="num" w:pos="0"/>
        </w:tabs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tabs>
          <w:tab w:val="num" w:pos="0"/>
        </w:tabs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5">
    <w:lvl w:ilvl="0">
      <w:start w:val="1"/>
      <w:numFmt w:val="lowerLetter"/>
      <w:lvlText w:val="%1)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9">
    <w:lvl w:ilvl="0">
      <w:start w:val="1"/>
      <w:numFmt w:val="lowerLetter"/>
      <w:lvlText w:val="%1)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0">
    <w:lvl w:ilvl="0">
      <w:start w:val="1"/>
      <w:numFmt w:val="lowerLetter"/>
      <w:lvlText w:val="%1)"/>
      <w:lvlJc w:val="left"/>
      <w:pPr>
        <w:tabs>
          <w:tab w:val="num" w:pos="0"/>
        </w:tabs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tabs>
          <w:tab w:val="num" w:pos="0"/>
        </w:tabs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tabs>
          <w:tab w:val="num" w:pos="0"/>
        </w:tabs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tabs>
          <w:tab w:val="num" w:pos="0"/>
        </w:tabs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tabs>
          <w:tab w:val="num" w:pos="0"/>
        </w:tabs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tabs>
          <w:tab w:val="num" w:pos="0"/>
        </w:tabs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tabs>
          <w:tab w:val="num" w:pos="0"/>
        </w:tabs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tabs>
          <w:tab w:val="num" w:pos="0"/>
        </w:tabs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tabs>
          <w:tab w:val="num" w:pos="0"/>
        </w:tabs>
        <w:ind w:left="7200" w:hanging="360"/>
      </w:pPr>
      <w:rPr>
        <w:u w:val="none"/>
      </w:rPr>
    </w:lvl>
  </w:abstractNum>
  <w:abstractNum w:abstractNumId="11">
    <w:lvl w:ilvl="0">
      <w:start w:val="1"/>
      <w:numFmt w:val="lowerLetter"/>
      <w:lvlText w:val="%1)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3">
    <w:lvl w:ilvl="0">
      <w:start w:val="1"/>
      <w:numFmt w:val="lowerLetter"/>
      <w:lvlText w:val="%1)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6">
    <w:lvl w:ilvl="0">
      <w:start w:val="1"/>
      <w:numFmt w:val="lowerLetter"/>
      <w:lvlText w:val="%1)"/>
      <w:lvlJc w:val="left"/>
      <w:pPr>
        <w:tabs>
          <w:tab w:val="num" w:pos="0"/>
        </w:tabs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tabs>
          <w:tab w:val="num" w:pos="0"/>
        </w:tabs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tabs>
          <w:tab w:val="num" w:pos="0"/>
        </w:tabs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tabs>
          <w:tab w:val="num" w:pos="0"/>
        </w:tabs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tabs>
          <w:tab w:val="num" w:pos="0"/>
        </w:tabs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tabs>
          <w:tab w:val="num" w:pos="0"/>
        </w:tabs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tabs>
          <w:tab w:val="num" w:pos="0"/>
        </w:tabs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tabs>
          <w:tab w:val="num" w:pos="0"/>
        </w:tabs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tabs>
          <w:tab w:val="num" w:pos="0"/>
        </w:tabs>
        <w:ind w:left="7200" w:hanging="360"/>
      </w:pPr>
      <w:rPr>
        <w:u w:val="none"/>
      </w:rPr>
    </w:lvl>
  </w:abstractNum>
  <w:abstractNum w:abstractNumId="1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character" w:styleId="InternetLink">
    <w:name w:val="Hyperlink"/>
    <w:rPr>
      <w:color w:val="000080"/>
      <w:u w:val="single"/>
    </w:rPr>
  </w:style>
  <w:style w:type="character" w:styleId="LineNumbering">
    <w:name w:val="Line Numbering"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Normal1" w:default="1">
    <w:name w:val="LO-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paragraph" w:styleId="HeaderandFooter">
    <w:name w:val="Header and Footer"/>
    <w:basedOn w:val="Normal"/>
    <w:qFormat/>
    <w:pPr/>
    <w:rPr/>
  </w:style>
  <w:style w:type="paragraph" w:styleId="Footer">
    <w:name w:val="Footer"/>
    <w:basedOn w:val="HeaderandFooter"/>
    <w:pPr/>
    <w:rPr/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www.cyberithub.com/how-to-install-podman-on-ubuntu-20-04-lts-step-by-step/" TargetMode="External"/><Relationship Id="rId3" Type="http://schemas.openxmlformats.org/officeDocument/2006/relationships/hyperlink" Target="https://www.stewright.me/2022/01/tutorial-install-nodejs-16-on-ubuntu-20-04/" TargetMode="External"/><Relationship Id="rId4" Type="http://schemas.openxmlformats.org/officeDocument/2006/relationships/image" Target="media/image1.png"/><Relationship Id="rId5" Type="http://schemas.openxmlformats.org/officeDocument/2006/relationships/hyperlink" Target="https://docs.npmjs.com/cli/v8/configuring-npm/install" TargetMode="External"/><Relationship Id="rId6" Type="http://schemas.openxmlformats.org/officeDocument/2006/relationships/hyperlink" Target="https://www.linode.com/docs/guides/how-to-install-openjdk-on-ubuntu-20-04/" TargetMode="External"/><Relationship Id="rId7" Type="http://schemas.openxmlformats.org/officeDocument/2006/relationships/hyperlink" Target="https://console.cloud.google.com/apis/library" TargetMode="External"/><Relationship Id="rId8" Type="http://schemas.openxmlformats.org/officeDocument/2006/relationships/hyperlink" Target="https://keycloakthemes.com/blog/how-to-setup-sign-in-with-google-using-keycloak" TargetMode="External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hyperlink" Target="https://console.cloud.google.com/" TargetMode="External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0.png"/><Relationship Id="rId31" Type="http://schemas.openxmlformats.org/officeDocument/2006/relationships/image" Target="media/image20.png"/><Relationship Id="rId32" Type="http://schemas.openxmlformats.org/officeDocument/2006/relationships/image" Target="media/image19.png"/><Relationship Id="rId33" Type="http://schemas.openxmlformats.org/officeDocument/2006/relationships/image" Target="media/image21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5.png"/><Relationship Id="rId40" Type="http://schemas.openxmlformats.org/officeDocument/2006/relationships/image" Target="media/image26.png"/><Relationship Id="rId41" Type="http://schemas.openxmlformats.org/officeDocument/2006/relationships/image" Target="media/image27.png"/><Relationship Id="rId42" Type="http://schemas.openxmlformats.org/officeDocument/2006/relationships/image" Target="media/image28.png"/><Relationship Id="rId43" Type="http://schemas.openxmlformats.org/officeDocument/2006/relationships/image" Target="media/image29.png"/><Relationship Id="rId44" Type="http://schemas.openxmlformats.org/officeDocument/2006/relationships/footer" Target="footer1.xml"/><Relationship Id="rId45" Type="http://schemas.openxmlformats.org/officeDocument/2006/relationships/numbering" Target="numbering.xml"/><Relationship Id="rId46" Type="http://schemas.openxmlformats.org/officeDocument/2006/relationships/fontTable" Target="fontTable.xml"/><Relationship Id="rId47" Type="http://schemas.openxmlformats.org/officeDocument/2006/relationships/settings" Target="settings.xml"/><Relationship Id="rId48" Type="http://schemas.openxmlformats.org/officeDocument/2006/relationships/theme" Target="theme/theme1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8.pn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LibreOffice/7.3.7.2$Linux_X86_64 LibreOffice_project/30$Build-2</Application>
  <AppVersion>15.0000</AppVersion>
  <Pages>37</Pages>
  <Words>1589</Words>
  <Characters>9815</Characters>
  <CharactersWithSpaces>11670</CharactersWithSpaces>
  <Paragraphs>329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cp:revision>0</cp:revision>
  <dc:subject/>
  <dc:title/>
</cp:coreProperties>
</file>